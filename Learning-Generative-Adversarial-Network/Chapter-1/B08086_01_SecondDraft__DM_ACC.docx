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CD821C" w14:textId="35052FD5" w:rsidR="007612E0" w:rsidRPr="00213C91" w:rsidRDefault="007612E0" w:rsidP="00213C91">
      <w:pPr>
        <w:pStyle w:val="ChapterNumberPACKT"/>
      </w:pPr>
      <w:commentRangeStart w:id="0"/>
      <w:r w:rsidRPr="00213C91">
        <w:t>1</w:t>
      </w:r>
      <w:commentRangeEnd w:id="0"/>
      <w:r w:rsidR="007F0089">
        <w:rPr>
          <w:rStyle w:val="CommentReference"/>
          <w:color w:val="auto"/>
          <w:kern w:val="0"/>
          <w:lang w:val="en-US"/>
        </w:rPr>
        <w:commentReference w:id="0"/>
      </w:r>
    </w:p>
    <w:p w14:paraId="5600F650" w14:textId="1F690328" w:rsidR="00E057B5" w:rsidRPr="00ED11F2" w:rsidRDefault="007612E0" w:rsidP="00ED11F2">
      <w:pPr>
        <w:pStyle w:val="ChapterTitlePACKT"/>
        <w:rPr>
          <w:ins w:id="1" w:author="Microsoft Office User" w:date="2017-08-04T16:46:00Z"/>
          <w:rFonts w:eastAsiaTheme="minorHAnsi"/>
        </w:rPr>
      </w:pPr>
      <w:r w:rsidRPr="00213C91">
        <w:t xml:space="preserve">Quick primer Deep Learning and Introduction to </w:t>
      </w:r>
      <w:proofErr w:type="spellStart"/>
      <w:r w:rsidRPr="00213C91">
        <w:t>GAN</w:t>
      </w:r>
      <w:proofErr w:type="spellEnd"/>
    </w:p>
    <w:p w14:paraId="7DF64B60" w14:textId="3498741C" w:rsidR="00E057B5" w:rsidRDefault="003E308A" w:rsidP="003F4C3A">
      <w:pPr>
        <w:widowControl w:val="0"/>
        <w:autoSpaceDE w:val="0"/>
        <w:autoSpaceDN w:val="0"/>
        <w:adjustRightInd w:val="0"/>
        <w:spacing w:before="0" w:after="0" w:line="280" w:lineRule="atLeast"/>
        <w:rPr>
          <w:rFonts w:ascii="Times New Roman" w:hAnsi="Times New Roman" w:cs="Times New Roman"/>
          <w:bCs w:val="0"/>
          <w:sz w:val="22"/>
        </w:rPr>
      </w:pPr>
      <w:r>
        <w:rPr>
          <w:rFonts w:ascii="Times New Roman" w:hAnsi="Times New Roman" w:cs="Times New Roman"/>
          <w:bCs w:val="0"/>
          <w:sz w:val="22"/>
        </w:rPr>
        <w:t>Recently with the progress of generative models, neural n</w:t>
      </w:r>
      <w:r w:rsidR="00E057B5" w:rsidRPr="00E057B5">
        <w:rPr>
          <w:rFonts w:ascii="Times New Roman" w:hAnsi="Times New Roman" w:cs="Times New Roman"/>
          <w:bCs w:val="0"/>
          <w:sz w:val="22"/>
        </w:rPr>
        <w:t xml:space="preserve">etworks can not only </w:t>
      </w:r>
      <w:r w:rsidR="00DF569D">
        <w:rPr>
          <w:rFonts w:ascii="Times New Roman" w:hAnsi="Times New Roman" w:cs="Times New Roman"/>
          <w:bCs w:val="0"/>
          <w:sz w:val="22"/>
        </w:rPr>
        <w:t>recognize</w:t>
      </w:r>
      <w:r w:rsidR="00E057B5" w:rsidRPr="00E057B5">
        <w:rPr>
          <w:rFonts w:ascii="Times New Roman" w:hAnsi="Times New Roman" w:cs="Times New Roman"/>
          <w:bCs w:val="0"/>
          <w:sz w:val="22"/>
        </w:rPr>
        <w:t xml:space="preserve"> images, but they can be used to generate </w:t>
      </w:r>
      <w:r w:rsidR="006A4FF7">
        <w:rPr>
          <w:rFonts w:ascii="Times New Roman" w:hAnsi="Times New Roman" w:cs="Times New Roman"/>
          <w:bCs w:val="0"/>
          <w:sz w:val="22"/>
        </w:rPr>
        <w:t>audio</w:t>
      </w:r>
      <w:ins w:id="2" w:author="Microsoft Office User" w:date="2017-08-04T20:34:00Z">
        <w:r w:rsidR="00ED52C5">
          <w:rPr>
            <w:rFonts w:ascii="Times New Roman" w:hAnsi="Times New Roman" w:cs="Times New Roman"/>
            <w:bCs w:val="0"/>
            <w:sz w:val="22"/>
          </w:rPr>
          <w:t xml:space="preserve"> and</w:t>
        </w:r>
      </w:ins>
      <w:r w:rsidR="006A4FF7">
        <w:rPr>
          <w:rFonts w:ascii="Times New Roman" w:hAnsi="Times New Roman" w:cs="Times New Roman"/>
          <w:bCs w:val="0"/>
          <w:sz w:val="22"/>
        </w:rPr>
        <w:t xml:space="preserve"> </w:t>
      </w:r>
      <w:r w:rsidR="00E057B5" w:rsidRPr="00E057B5">
        <w:rPr>
          <w:rFonts w:ascii="Times New Roman" w:hAnsi="Times New Roman" w:cs="Times New Roman"/>
          <w:bCs w:val="0"/>
          <w:sz w:val="22"/>
        </w:rPr>
        <w:t>realistic images as well.</w:t>
      </w:r>
    </w:p>
    <w:p w14:paraId="5AD349B0" w14:textId="77777777" w:rsidR="003F4C3A" w:rsidRPr="003F4C3A" w:rsidRDefault="003F4C3A" w:rsidP="003F4C3A">
      <w:pPr>
        <w:widowControl w:val="0"/>
        <w:autoSpaceDE w:val="0"/>
        <w:autoSpaceDN w:val="0"/>
        <w:adjustRightInd w:val="0"/>
        <w:spacing w:before="0" w:after="0" w:line="280" w:lineRule="atLeast"/>
        <w:rPr>
          <w:ins w:id="3" w:author="Microsoft Office User" w:date="2017-08-04T16:46:00Z"/>
          <w:rFonts w:ascii="Times New Roman" w:hAnsi="Times New Roman" w:cs="Times New Roman"/>
          <w:bCs w:val="0"/>
          <w:sz w:val="22"/>
        </w:rPr>
      </w:pPr>
    </w:p>
    <w:p w14:paraId="1C6B50CF" w14:textId="02DBFC67" w:rsidR="007612E0" w:rsidRDefault="007612E0" w:rsidP="00213C91">
      <w:pPr>
        <w:pStyle w:val="NormalPACKT"/>
      </w:pPr>
      <w:commentRangeStart w:id="4"/>
      <w:r w:rsidRPr="00213C91">
        <w:t xml:space="preserve">In this chapter, we will look at various concepts and terminology related to deep learning </w:t>
      </w:r>
      <w:commentRangeStart w:id="5"/>
      <w:commentRangeEnd w:id="4"/>
      <w:r w:rsidR="007D0D95" w:rsidRPr="003F4C3A">
        <w:commentReference w:id="4"/>
      </w:r>
      <w:r w:rsidRPr="00213C91">
        <w:t xml:space="preserve">as a refresher. Then we will deep dive into the creative nature of deep learning through </w:t>
      </w:r>
      <w:commentRangeEnd w:id="5"/>
      <w:r w:rsidR="008B133C" w:rsidRPr="003F4C3A">
        <w:commentReference w:id="5"/>
      </w:r>
      <w:r w:rsidRPr="00213C91">
        <w:t xml:space="preserve">latest state of the art </w:t>
      </w:r>
      <w:r w:rsidR="003F4C3A">
        <w:t>algorithm</w:t>
      </w:r>
      <w:r w:rsidRPr="00213C91">
        <w:t xml:space="preserve"> of Generative Adversarial Network</w:t>
      </w:r>
      <w:r w:rsidR="00962AB2" w:rsidRPr="00213C91">
        <w:t xml:space="preserve">, commonly known as </w:t>
      </w:r>
      <w:proofErr w:type="spellStart"/>
      <w:r w:rsidR="00962AB2" w:rsidRPr="00213C91">
        <w:t>GAN</w:t>
      </w:r>
      <w:proofErr w:type="spellEnd"/>
      <w:r w:rsidRPr="00213C91">
        <w:t>.</w:t>
      </w:r>
      <w:r w:rsidR="004E0737">
        <w:t xml:space="preserve"> </w:t>
      </w:r>
      <w:r w:rsidR="00F221EA">
        <w:t>You</w:t>
      </w:r>
      <w:r w:rsidR="00F221EA" w:rsidRPr="003F4C3A">
        <w:t xml:space="preserve"> will learn </w:t>
      </w:r>
      <w:r w:rsidR="003F4C3A" w:rsidRPr="003F4C3A">
        <w:t xml:space="preserve">through hands-on example </w:t>
      </w:r>
      <w:r w:rsidR="00F221EA" w:rsidRPr="003F4C3A">
        <w:t xml:space="preserve">to use the generative ability of </w:t>
      </w:r>
      <w:r w:rsidR="003F4C3A" w:rsidRPr="003F4C3A">
        <w:t>the neural n</w:t>
      </w:r>
      <w:r w:rsidR="00F221EA" w:rsidRPr="003F4C3A">
        <w:t xml:space="preserve">etworks </w:t>
      </w:r>
      <w:r w:rsidR="003F4C3A" w:rsidRPr="003F4C3A">
        <w:t>in generating</w:t>
      </w:r>
      <w:r w:rsidR="00F221EA" w:rsidRPr="003F4C3A">
        <w:t xml:space="preserve"> realistic images from various </w:t>
      </w:r>
      <w:r w:rsidR="003F4C3A" w:rsidRPr="003F4C3A">
        <w:t>real-world</w:t>
      </w:r>
      <w:r w:rsidR="00F221EA" w:rsidRPr="003F4C3A">
        <w:t xml:space="preserve"> datasets (such as </w:t>
      </w:r>
      <w:proofErr w:type="spellStart"/>
      <w:r w:rsidR="00F221EA" w:rsidRPr="003F4C3A">
        <w:t>mnist</w:t>
      </w:r>
      <w:proofErr w:type="spellEnd"/>
      <w:r w:rsidR="00F221EA" w:rsidRPr="003F4C3A">
        <w:t xml:space="preserve"> and </w:t>
      </w:r>
      <w:proofErr w:type="spellStart"/>
      <w:r w:rsidR="00F221EA" w:rsidRPr="003F4C3A">
        <w:t>cifar</w:t>
      </w:r>
      <w:proofErr w:type="spellEnd"/>
      <w:r w:rsidR="00C66C54" w:rsidRPr="003F4C3A">
        <w:t>).</w:t>
      </w:r>
      <w:r w:rsidR="00C66C54">
        <w:t xml:space="preserve"> </w:t>
      </w:r>
      <w:r w:rsidR="009F58C9">
        <w:t>Also,</w:t>
      </w:r>
      <w:r w:rsidR="00C66C54">
        <w:t xml:space="preserve"> you will understand</w:t>
      </w:r>
      <w:r w:rsidR="00F221EA" w:rsidRPr="003F4C3A">
        <w:t xml:space="preserve"> </w:t>
      </w:r>
      <w:r w:rsidR="00C66C54">
        <w:t xml:space="preserve">how </w:t>
      </w:r>
      <w:r w:rsidR="00F221EA" w:rsidRPr="003F4C3A">
        <w:t xml:space="preserve">to overcome </w:t>
      </w:r>
      <w:r w:rsidR="00C66C54">
        <w:t xml:space="preserve">the major </w:t>
      </w:r>
      <w:r w:rsidR="00F221EA" w:rsidRPr="003F4C3A">
        <w:t xml:space="preserve">challenge of </w:t>
      </w:r>
      <w:r w:rsidR="00C66C54" w:rsidRPr="003F4C3A">
        <w:t xml:space="preserve">unsupervised </w:t>
      </w:r>
      <w:r w:rsidR="00C66C54">
        <w:t xml:space="preserve">learning with </w:t>
      </w:r>
      <w:r w:rsidR="00F221EA" w:rsidRPr="003F4C3A">
        <w:t>deep networks using se</w:t>
      </w:r>
      <w:r w:rsidR="00C66C54">
        <w:t>mi-supervised approach and apply it to your own problem domain.</w:t>
      </w:r>
      <w:r w:rsidR="003F4C3A" w:rsidRPr="003F4C3A">
        <w:t xml:space="preserve"> </w:t>
      </w:r>
      <w:r w:rsidR="00C66C54">
        <w:t>In the final section of this chapters,</w:t>
      </w:r>
      <w:r w:rsidR="003F4C3A" w:rsidRPr="003F4C3A">
        <w:t xml:space="preserve"> you will </w:t>
      </w:r>
      <w:r w:rsidR="00C66C54">
        <w:t>learn</w:t>
      </w:r>
      <w:r w:rsidR="003F4C3A" w:rsidRPr="003F4C3A">
        <w:t xml:space="preserve"> some of the </w:t>
      </w:r>
      <w:r w:rsidR="009F58C9">
        <w:t xml:space="preserve">training obstacle followed by </w:t>
      </w:r>
      <w:r w:rsidR="00C66C54">
        <w:t xml:space="preserve">practical </w:t>
      </w:r>
      <w:r w:rsidR="003F4C3A" w:rsidRPr="003F4C3A">
        <w:t>tips</w:t>
      </w:r>
      <w:r w:rsidR="006A4FF7">
        <w:t xml:space="preserve"> and tricks of working with </w:t>
      </w:r>
      <w:proofErr w:type="spellStart"/>
      <w:r w:rsidR="006A4FF7">
        <w:t>GAN</w:t>
      </w:r>
      <w:proofErr w:type="spellEnd"/>
      <w:r w:rsidR="00C66C54">
        <w:t xml:space="preserve"> models</w:t>
      </w:r>
      <w:r w:rsidR="009F58C9">
        <w:t>.</w:t>
      </w:r>
      <w:r w:rsidR="006A4FF7">
        <w:t xml:space="preserve"> </w:t>
      </w:r>
    </w:p>
    <w:p w14:paraId="6851559E" w14:textId="77777777" w:rsidR="00637862" w:rsidRPr="00213C91" w:rsidRDefault="00637862" w:rsidP="00213C91">
      <w:pPr>
        <w:pStyle w:val="NormalPACKT"/>
      </w:pPr>
    </w:p>
    <w:p w14:paraId="5C07C899" w14:textId="77777777" w:rsidR="007612E0" w:rsidRPr="00213C91" w:rsidRDefault="007612E0" w:rsidP="00213C91">
      <w:pPr>
        <w:pStyle w:val="NormalPACKT"/>
      </w:pPr>
      <w:r w:rsidRPr="00213C91">
        <w:t>We will cover the following topics in this chapter:</w:t>
      </w:r>
    </w:p>
    <w:p w14:paraId="063635A5" w14:textId="77777777" w:rsidR="007612E0" w:rsidRPr="007612E0" w:rsidRDefault="007612E0" w:rsidP="007612E0"/>
    <w:p w14:paraId="31A786A6" w14:textId="257B4C98" w:rsidR="007612E0" w:rsidRPr="00213C91" w:rsidRDefault="007612E0" w:rsidP="00213C91">
      <w:pPr>
        <w:pStyle w:val="BulletPACKT"/>
      </w:pPr>
      <w:commentRangeStart w:id="6"/>
      <w:r w:rsidRPr="00213C91">
        <w:t xml:space="preserve">Deep Learning and related concepts- </w:t>
      </w:r>
      <w:proofErr w:type="spellStart"/>
      <w:r w:rsidRPr="00213C91">
        <w:t>ConvNet</w:t>
      </w:r>
      <w:proofErr w:type="spellEnd"/>
      <w:r w:rsidRPr="00213C91">
        <w:t xml:space="preserve">, </w:t>
      </w:r>
      <w:proofErr w:type="spellStart"/>
      <w:r w:rsidRPr="00213C91">
        <w:t>RNN</w:t>
      </w:r>
      <w:proofErr w:type="spellEnd"/>
      <w:r w:rsidRPr="00213C91">
        <w:t xml:space="preserve">, </w:t>
      </w:r>
      <w:proofErr w:type="spellStart"/>
      <w:r w:rsidRPr="00213C91">
        <w:t>LSTM</w:t>
      </w:r>
      <w:proofErr w:type="spellEnd"/>
      <w:r w:rsidRPr="00213C91">
        <w:t xml:space="preserve">, </w:t>
      </w:r>
      <w:proofErr w:type="spellStart"/>
      <w:r w:rsidRPr="00213C91">
        <w:t>etc</w:t>
      </w:r>
      <w:commentRangeEnd w:id="6"/>
      <w:proofErr w:type="spellEnd"/>
      <w:r w:rsidR="007D0D95">
        <w:rPr>
          <w:rStyle w:val="CommentReference"/>
          <w:rFonts w:ascii="Arial" w:hAnsi="Arial" w:cs="Arial"/>
          <w:bCs/>
        </w:rPr>
        <w:commentReference w:id="6"/>
      </w:r>
    </w:p>
    <w:p w14:paraId="02E56BD2" w14:textId="77777777" w:rsidR="007612E0" w:rsidRPr="00213C91" w:rsidRDefault="007612E0" w:rsidP="00213C91">
      <w:pPr>
        <w:pStyle w:val="BulletPACKT"/>
      </w:pPr>
      <w:r w:rsidRPr="00213C91">
        <w:t xml:space="preserve">What is </w:t>
      </w:r>
      <w:proofErr w:type="spellStart"/>
      <w:r w:rsidRPr="00213C91">
        <w:t>GAN</w:t>
      </w:r>
      <w:proofErr w:type="spellEnd"/>
      <w:r w:rsidRPr="00213C91">
        <w:t xml:space="preserve">? Its application, tips and tricks </w:t>
      </w:r>
    </w:p>
    <w:p w14:paraId="3665FEC7" w14:textId="77777777" w:rsidR="007612E0" w:rsidRPr="00213C91" w:rsidRDefault="007612E0" w:rsidP="00213C91">
      <w:pPr>
        <w:pStyle w:val="BulletPACKT"/>
      </w:pPr>
      <w:r w:rsidRPr="00213C91">
        <w:t xml:space="preserve">Explaining the concept of </w:t>
      </w:r>
      <w:proofErr w:type="spellStart"/>
      <w:r w:rsidRPr="00213C91">
        <w:t>GAN</w:t>
      </w:r>
      <w:proofErr w:type="spellEnd"/>
      <w:r w:rsidRPr="00213C91">
        <w:t xml:space="preserve"> through 2-layer Neural Network Image Generation with </w:t>
      </w:r>
      <w:proofErr w:type="spellStart"/>
      <w:r w:rsidRPr="00213C91">
        <w:t>Tensorflow</w:t>
      </w:r>
      <w:proofErr w:type="spellEnd"/>
    </w:p>
    <w:p w14:paraId="01EBE793" w14:textId="5E2305A9" w:rsidR="007612E0" w:rsidRPr="00213C91" w:rsidRDefault="007612E0" w:rsidP="00213C91">
      <w:pPr>
        <w:pStyle w:val="BulletPACKT"/>
      </w:pPr>
      <w:r w:rsidRPr="00213C91">
        <w:t>Image generation with Deep Convolutional</w:t>
      </w:r>
      <w:r w:rsidR="00DF569D">
        <w:t xml:space="preserve"> </w:t>
      </w:r>
      <w:proofErr w:type="spellStart"/>
      <w:r w:rsidR="00DF569D">
        <w:t>GAN</w:t>
      </w:r>
      <w:proofErr w:type="spellEnd"/>
      <w:r w:rsidR="003F4C3A">
        <w:t xml:space="preserve"> (</w:t>
      </w:r>
      <w:proofErr w:type="spellStart"/>
      <w:r w:rsidR="003F4C3A">
        <w:t>DCGAN</w:t>
      </w:r>
      <w:proofErr w:type="spellEnd"/>
      <w:r w:rsidR="003F4C3A">
        <w:t>)</w:t>
      </w:r>
      <w:r w:rsidRPr="00213C91">
        <w:t xml:space="preserve"> using </w:t>
      </w:r>
      <w:proofErr w:type="spellStart"/>
      <w:r w:rsidRPr="00213C91">
        <w:t>Keras</w:t>
      </w:r>
      <w:proofErr w:type="spellEnd"/>
    </w:p>
    <w:p w14:paraId="521F9D43" w14:textId="77777777" w:rsidR="007612E0" w:rsidRDefault="007612E0" w:rsidP="00213C91">
      <w:pPr>
        <w:pStyle w:val="BulletEndPACKT"/>
      </w:pPr>
      <w:r w:rsidRPr="00213C91">
        <w:t xml:space="preserve">Implementation of Semi-Supervised Learning using </w:t>
      </w:r>
      <w:proofErr w:type="spellStart"/>
      <w:r w:rsidRPr="00213C91">
        <w:t>Tensorflow</w:t>
      </w:r>
      <w:proofErr w:type="spellEnd"/>
    </w:p>
    <w:p w14:paraId="4C6EA53A" w14:textId="77777777" w:rsidR="00E02779" w:rsidRPr="00E02779" w:rsidRDefault="00E02779" w:rsidP="00E02779">
      <w:pPr>
        <w:pStyle w:val="NormalPACKT"/>
      </w:pPr>
    </w:p>
    <w:p w14:paraId="6DF11C9E" w14:textId="314D8DCA" w:rsidR="007612E0" w:rsidRPr="00213C91" w:rsidDel="00CC474E" w:rsidRDefault="007612E0" w:rsidP="00213C91">
      <w:pPr>
        <w:rPr>
          <w:del w:id="7" w:author="Dattatraya More" w:date="2017-08-02T15:07:00Z"/>
          <w:rFonts w:eastAsiaTheme="minorHAnsi"/>
        </w:rPr>
      </w:pPr>
    </w:p>
    <w:p w14:paraId="1B6E97E3" w14:textId="77777777" w:rsidR="00F41CEE" w:rsidRPr="00213C91" w:rsidRDefault="00F41CEE" w:rsidP="00213C91">
      <w:pPr>
        <w:pStyle w:val="Heading1"/>
        <w:rPr>
          <w:rFonts w:eastAsiaTheme="minorHAnsi"/>
        </w:rPr>
      </w:pPr>
      <w:r w:rsidRPr="00213C91">
        <w:rPr>
          <w:rFonts w:eastAsiaTheme="minorHAnsi"/>
        </w:rPr>
        <w:lastRenderedPageBreak/>
        <w:t>Evolution of Deep Learning</w:t>
      </w:r>
    </w:p>
    <w:p w14:paraId="7CC5A3DF" w14:textId="77777777" w:rsidR="000C755E" w:rsidRDefault="000C755E" w:rsidP="000C755E"/>
    <w:p w14:paraId="452C9BFF" w14:textId="1DA8E728" w:rsidR="000C755E" w:rsidRPr="00213C91" w:rsidRDefault="000C755E" w:rsidP="00213C91">
      <w:pPr>
        <w:pStyle w:val="NormalPACKT"/>
      </w:pPr>
      <w:r w:rsidRPr="00213C91">
        <w:t xml:space="preserve">A lot of the important work on neural networks happened in the </w:t>
      </w:r>
      <w:proofErr w:type="spellStart"/>
      <w:r w:rsidRPr="00213C91">
        <w:t>80's</w:t>
      </w:r>
      <w:proofErr w:type="spellEnd"/>
      <w:r w:rsidRPr="00213C91">
        <w:t xml:space="preserve"> and in the </w:t>
      </w:r>
      <w:proofErr w:type="spellStart"/>
      <w:r w:rsidRPr="00213C91">
        <w:t>90's</w:t>
      </w:r>
      <w:proofErr w:type="spellEnd"/>
      <w:r w:rsidRPr="00213C91">
        <w:t>, but back then computers were slow and datasets very tiny. The research didn't really find many applications in the real world. As a result, in the first decade of the 21st century neural networks have completely disappeared from the world of machine learning. It's only in the last few years, first seeing speech recognition around 2009, and then in computer vision around 2012, that neural networks made a big comeback</w:t>
      </w:r>
      <w:r w:rsidR="00B611E8" w:rsidRPr="00213C91">
        <w:t xml:space="preserve"> with (</w:t>
      </w:r>
      <w:proofErr w:type="spellStart"/>
      <w:r w:rsidR="00B611E8" w:rsidRPr="00213C91">
        <w:t>LeNet</w:t>
      </w:r>
      <w:proofErr w:type="spellEnd"/>
      <w:r w:rsidR="00B611E8" w:rsidRPr="00213C91">
        <w:t xml:space="preserve">, </w:t>
      </w:r>
      <w:proofErr w:type="spellStart"/>
      <w:r w:rsidR="00B611E8" w:rsidRPr="00213C91">
        <w:t>AlexNet</w:t>
      </w:r>
      <w:proofErr w:type="spellEnd"/>
      <w:r w:rsidR="00B611E8" w:rsidRPr="00213C91">
        <w:t>)</w:t>
      </w:r>
      <w:r w:rsidRPr="00213C91">
        <w:t xml:space="preserve">. What changed? </w:t>
      </w:r>
    </w:p>
    <w:p w14:paraId="5B695463" w14:textId="7A9EF8E8" w:rsidR="000C755E" w:rsidRPr="00213C91" w:rsidRDefault="000C755E" w:rsidP="00213C91">
      <w:pPr>
        <w:pStyle w:val="NormalPACKT"/>
      </w:pPr>
      <w:r w:rsidRPr="00213C91">
        <w:t>Lots of data (Big</w:t>
      </w:r>
      <w:r w:rsidR="002E4BAC" w:rsidRPr="00213C91">
        <w:t xml:space="preserve"> </w:t>
      </w:r>
      <w:r w:rsidRPr="00213C91">
        <w:t xml:space="preserve">Data) and </w:t>
      </w:r>
      <w:r w:rsidR="000B7AD3" w:rsidRPr="00213C91">
        <w:t>cheap,</w:t>
      </w:r>
      <w:r w:rsidRPr="00213C91">
        <w:t xml:space="preserve"> fast </w:t>
      </w:r>
      <w:proofErr w:type="spellStart"/>
      <w:r w:rsidRPr="00213C91">
        <w:t>GPU’s</w:t>
      </w:r>
      <w:proofErr w:type="spellEnd"/>
      <w:r w:rsidRPr="00213C91">
        <w:t xml:space="preserve">. Today, neural networks are everywhere. So, if you're doing anything with data, analytics or </w:t>
      </w:r>
      <w:r w:rsidR="002E4BAC" w:rsidRPr="00213C91">
        <w:t>prediction, deep learning</w:t>
      </w:r>
      <w:r w:rsidRPr="00213C91">
        <w:t xml:space="preserve"> </w:t>
      </w:r>
      <w:r w:rsidR="002E4BAC" w:rsidRPr="00213C91">
        <w:t xml:space="preserve">is </w:t>
      </w:r>
      <w:r w:rsidRPr="00213C91">
        <w:t>definitely something that you want to get familiar with.</w:t>
      </w:r>
    </w:p>
    <w:p w14:paraId="08558B0F" w14:textId="77777777" w:rsidR="0020547D" w:rsidRDefault="0020547D" w:rsidP="000C755E"/>
    <w:p w14:paraId="54C46FFA" w14:textId="2D4AE90A" w:rsidR="0020547D" w:rsidRDefault="0020547D" w:rsidP="00213C91">
      <w:pPr>
        <w:pStyle w:val="FigurePACKT"/>
      </w:pPr>
      <w:commentRangeStart w:id="8"/>
      <w:commentRangeStart w:id="9"/>
      <w:r w:rsidRPr="00213C91">
        <w:rPr>
          <w:noProof/>
          <w:lang w:val="en-IN" w:eastAsia="en-IN"/>
        </w:rPr>
        <w:drawing>
          <wp:inline distT="0" distB="0" distL="0" distR="0" wp14:anchorId="59DA37CC" wp14:editId="40983A53">
            <wp:extent cx="5943600" cy="2644731"/>
            <wp:effectExtent l="0" t="0" r="0" b="0"/>
            <wp:docPr id="1" name="Picture 1" descr="../../../ch-pic/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pic/Figure-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51027" cy="2648036"/>
                    </a:xfrm>
                    <a:prstGeom prst="rect">
                      <a:avLst/>
                    </a:prstGeom>
                    <a:noFill/>
                    <a:ln>
                      <a:noFill/>
                    </a:ln>
                  </pic:spPr>
                </pic:pic>
              </a:graphicData>
            </a:graphic>
          </wp:inline>
        </w:drawing>
      </w:r>
      <w:commentRangeEnd w:id="8"/>
      <w:commentRangeEnd w:id="9"/>
      <w:r w:rsidR="00417EEF">
        <w:rPr>
          <w:rStyle w:val="CommentReference"/>
          <w:rFonts w:ascii="Arial" w:hAnsi="Arial" w:cs="Arial"/>
          <w:bCs/>
          <w:lang w:val="en-US"/>
        </w:rPr>
        <w:commentReference w:id="8"/>
      </w:r>
      <w:r w:rsidR="008B133C">
        <w:rPr>
          <w:rStyle w:val="CommentReference"/>
          <w:rFonts w:ascii="Arial" w:hAnsi="Arial" w:cs="Arial"/>
          <w:bCs/>
          <w:lang w:val="en-US"/>
        </w:rPr>
        <w:commentReference w:id="9"/>
      </w:r>
    </w:p>
    <w:p w14:paraId="72D73021" w14:textId="77777777" w:rsidR="000C755E" w:rsidRDefault="000C755E" w:rsidP="000C755E"/>
    <w:p w14:paraId="6E0BB48E" w14:textId="3438D4DE" w:rsidR="00F41CEE" w:rsidRDefault="000C755E" w:rsidP="00213C91">
      <w:pPr>
        <w:pStyle w:val="FigureCaptionPACKT"/>
        <w:rPr>
          <w:b/>
        </w:rPr>
      </w:pPr>
      <w:r w:rsidRPr="00B611E8">
        <w:rPr>
          <w:b/>
        </w:rPr>
        <w:t>Figure-1</w:t>
      </w:r>
      <w:r w:rsidR="008E0649">
        <w:rPr>
          <w:b/>
        </w:rPr>
        <w:t xml:space="preserve">:  </w:t>
      </w:r>
      <w:r w:rsidR="008E0649" w:rsidRPr="008E0649">
        <w:t>Evolution of Deep Learning</w:t>
      </w:r>
    </w:p>
    <w:p w14:paraId="034B0D36" w14:textId="05F06DD3" w:rsidR="002E4BAC" w:rsidRPr="002E4BAC" w:rsidRDefault="00793940" w:rsidP="00793940">
      <w:pPr>
        <w:pStyle w:val="LayoutInformationPACKT"/>
      </w:pPr>
      <w:proofErr w:type="spellStart"/>
      <w:r>
        <w:t>B08086_01_01.png</w:t>
      </w:r>
      <w:proofErr w:type="spellEnd"/>
    </w:p>
    <w:p w14:paraId="521AACB0" w14:textId="77777777" w:rsidR="00F41CEE" w:rsidRPr="00213C91" w:rsidRDefault="00F41CEE" w:rsidP="00213C91">
      <w:pPr>
        <w:pStyle w:val="NormalPACKT"/>
      </w:pPr>
      <w:r w:rsidRPr="00213C91">
        <w:t xml:space="preserve">Deep learning is an exciting branch of machine learning that uses data, lots of data, to teach computers how to do things only humans were capable of before like recognizing what's in an image, what people are saying when they are talking on their phone, translating a document into another language, helping robots explore the world and </w:t>
      </w:r>
      <w:r w:rsidRPr="00213C91">
        <w:lastRenderedPageBreak/>
        <w:t>interact with it. Deep learning has emerged as a central tool to solve perception problems and it's the state of the art with computer vision and speech recognition.</w:t>
      </w:r>
    </w:p>
    <w:p w14:paraId="645FB493" w14:textId="5192DFE1" w:rsidR="00F41CEE" w:rsidRPr="00213C91" w:rsidRDefault="00F41CEE" w:rsidP="00213C91">
      <w:pPr>
        <w:pStyle w:val="NormalPACKT"/>
      </w:pPr>
      <w:r w:rsidRPr="00213C91">
        <w:t xml:space="preserve">Today many companies have made deep learning a central part of their machine learning toolkit- Facebook, </w:t>
      </w:r>
      <w:proofErr w:type="spellStart"/>
      <w:r w:rsidRPr="00213C91">
        <w:t>Baidu</w:t>
      </w:r>
      <w:proofErr w:type="spellEnd"/>
      <w:r w:rsidRPr="00213C91">
        <w:t xml:space="preserve">, </w:t>
      </w:r>
      <w:r w:rsidR="002E4BAC" w:rsidRPr="00213C91">
        <w:t xml:space="preserve">Amazon, </w:t>
      </w:r>
      <w:r w:rsidRPr="00213C91">
        <w:t>Microsoft, and Google are all using deep learning in their products because deep learning shines wherever there is lots of data and complex problems to solve.</w:t>
      </w:r>
      <w:r w:rsidR="00B301D1" w:rsidRPr="00213C91">
        <w:t xml:space="preserve"> </w:t>
      </w:r>
      <w:r w:rsidR="00EF233C" w:rsidRPr="00213C91">
        <w:t>Let’s</w:t>
      </w:r>
      <w:r w:rsidR="00B301D1" w:rsidRPr="00213C91">
        <w:t xml:space="preserve"> get familiarize with some deep neural network concepts and terminology</w:t>
      </w:r>
      <w:ins w:id="10" w:author="Dattatraya More" w:date="2017-08-02T18:13:00Z">
        <w:r w:rsidR="00926DDB">
          <w:t>.</w:t>
        </w:r>
      </w:ins>
      <w:del w:id="11" w:author="Dattatraya More" w:date="2017-08-02T18:13:00Z">
        <w:r w:rsidR="00B301D1" w:rsidRPr="00213C91" w:rsidDel="00926DDB">
          <w:delText>:</w:delText>
        </w:r>
      </w:del>
      <w:r w:rsidR="00B301D1" w:rsidRPr="00213C91">
        <w:t xml:space="preserve"> </w:t>
      </w:r>
    </w:p>
    <w:p w14:paraId="306D70B4" w14:textId="6C5DF18E" w:rsidR="000C755E" w:rsidRPr="00213C91" w:rsidRDefault="00755C1D" w:rsidP="00213C91">
      <w:pPr>
        <w:pStyle w:val="Heading2"/>
      </w:pPr>
      <w:r w:rsidRPr="00213C91">
        <w:t>Re</w:t>
      </w:r>
      <w:r w:rsidR="00B301D1" w:rsidRPr="00213C91">
        <w:t xml:space="preserve">ctified Linear Unit- </w:t>
      </w:r>
      <w:proofErr w:type="spellStart"/>
      <w:r w:rsidR="00B301D1" w:rsidRPr="00213C91">
        <w:t>RELU</w:t>
      </w:r>
      <w:proofErr w:type="spellEnd"/>
    </w:p>
    <w:p w14:paraId="71897597" w14:textId="77777777" w:rsidR="000C755E" w:rsidRPr="00213C91" w:rsidRDefault="000C755E" w:rsidP="00213C91"/>
    <w:p w14:paraId="70FC07BF" w14:textId="23ADE424" w:rsidR="00B301D1" w:rsidRPr="00213C91" w:rsidRDefault="00147BA7" w:rsidP="00213C91">
      <w:pPr>
        <w:pStyle w:val="NormalPACKT"/>
      </w:pPr>
      <w:r w:rsidRPr="00213C91">
        <w:t xml:space="preserve">A neural network can be </w:t>
      </w:r>
      <w:r w:rsidR="00B301D1" w:rsidRPr="00213C91">
        <w:t xml:space="preserve">built from combining some linear classifier with some non-linear </w:t>
      </w:r>
      <w:r w:rsidR="008E0649" w:rsidRPr="00213C91">
        <w:t>function. The</w:t>
      </w:r>
      <w:r w:rsidR="00D108CA" w:rsidRPr="00213C91">
        <w:t xml:space="preserve"> Rectified Linear Unit has become very popular in the last few years. It computes the function f(x)</w:t>
      </w:r>
      <w:ins w:id="12" w:author="Dattatraya More" w:date="2017-08-02T18:14:00Z">
        <w:r w:rsidR="00926DDB">
          <w:t xml:space="preserve"> </w:t>
        </w:r>
      </w:ins>
      <w:r w:rsidR="00D108CA" w:rsidRPr="00213C91">
        <w:t>=</w:t>
      </w:r>
      <w:ins w:id="13" w:author="Dattatraya More" w:date="2017-08-02T18:14:00Z">
        <w:r w:rsidR="00926DDB">
          <w:t xml:space="preserve"> </w:t>
        </w:r>
      </w:ins>
      <w:proofErr w:type="gramStart"/>
      <w:r w:rsidR="00D108CA" w:rsidRPr="00213C91">
        <w:t>max(</w:t>
      </w:r>
      <w:proofErr w:type="spellStart"/>
      <w:proofErr w:type="gramEnd"/>
      <w:r w:rsidR="00D108CA" w:rsidRPr="00213C91">
        <w:t>0,x</w:t>
      </w:r>
      <w:proofErr w:type="spellEnd"/>
      <w:r w:rsidR="00D108CA" w:rsidRPr="00213C91">
        <w:t>)</w:t>
      </w:r>
      <w:ins w:id="14" w:author="Dattatraya More" w:date="2017-08-02T18:14:00Z">
        <w:r w:rsidR="00926DDB">
          <w:t xml:space="preserve"> </w:t>
        </w:r>
      </w:ins>
      <w:r w:rsidR="00D108CA" w:rsidRPr="00213C91">
        <w:t>f(x)=max(</w:t>
      </w:r>
      <w:proofErr w:type="spellStart"/>
      <w:r w:rsidR="00D108CA" w:rsidRPr="00213C91">
        <w:t>0,x</w:t>
      </w:r>
      <w:proofErr w:type="spellEnd"/>
      <w:r w:rsidR="00D108CA" w:rsidRPr="00213C91">
        <w:t xml:space="preserve">). In other words, the activation is simply </w:t>
      </w:r>
      <w:proofErr w:type="spellStart"/>
      <w:r w:rsidR="00D108CA" w:rsidRPr="00213C91">
        <w:t>thresholded</w:t>
      </w:r>
      <w:proofErr w:type="spellEnd"/>
      <w:r w:rsidR="00D108CA" w:rsidRPr="00213C91">
        <w:t xml:space="preserve"> at zero</w:t>
      </w:r>
      <w:r w:rsidR="00B301D1" w:rsidRPr="00213C91">
        <w:t>.</w:t>
      </w:r>
      <w:r w:rsidR="00225F81" w:rsidRPr="00213C91">
        <w:t xml:space="preserve"> </w:t>
      </w:r>
      <w:r w:rsidR="00B301D1" w:rsidRPr="00213C91">
        <w:t xml:space="preserve">Unfortunately, </w:t>
      </w:r>
      <w:proofErr w:type="spellStart"/>
      <w:r w:rsidR="00B301D1" w:rsidRPr="00213C91">
        <w:t>ReLU</w:t>
      </w:r>
      <w:proofErr w:type="spellEnd"/>
      <w:r w:rsidR="00B301D1" w:rsidRPr="00213C91">
        <w:t xml:space="preserve"> units can be fragile during training and can “die” as a </w:t>
      </w:r>
      <w:proofErr w:type="spellStart"/>
      <w:r w:rsidR="00B301D1" w:rsidRPr="00213C91">
        <w:t>ReLU</w:t>
      </w:r>
      <w:proofErr w:type="spellEnd"/>
      <w:r w:rsidR="00B301D1" w:rsidRPr="00213C91">
        <w:t xml:space="preserve"> neuron could cause the weights to update in such a way that the neuron will never activate on any </w:t>
      </w:r>
      <w:proofErr w:type="spellStart"/>
      <w:r w:rsidR="00B301D1" w:rsidRPr="00213C91">
        <w:t>datapoint</w:t>
      </w:r>
      <w:proofErr w:type="spellEnd"/>
      <w:r w:rsidR="00B301D1" w:rsidRPr="00213C91">
        <w:t xml:space="preserve"> again and so the gradient flowing through the unit will forever be zero from that point on.</w:t>
      </w:r>
    </w:p>
    <w:p w14:paraId="30991537" w14:textId="028C9175" w:rsidR="00B301D1" w:rsidRPr="00213C91" w:rsidRDefault="00B301D1" w:rsidP="00213C91">
      <w:pPr>
        <w:pStyle w:val="NormalPACKT"/>
      </w:pPr>
      <w:r w:rsidRPr="00213C91">
        <w:t xml:space="preserve">To overcome this problem a Leaky </w:t>
      </w:r>
      <w:proofErr w:type="spellStart"/>
      <w:r w:rsidRPr="00213C91">
        <w:t>ReLU</w:t>
      </w:r>
      <w:proofErr w:type="spellEnd"/>
      <w:r w:rsidRPr="00213C91">
        <w:t xml:space="preserve"> function will have a small negative slope (of 0.01, or so) instead of zero when x&lt;0. f(x)=</w:t>
      </w:r>
      <w:r w:rsidRPr="00213C91">
        <w:rPr>
          <w:rFonts w:ascii="Cambria Math" w:hAnsi="Cambria Math" w:cs="Cambria Math"/>
        </w:rPr>
        <w:t>𝟙</w:t>
      </w:r>
      <w:r w:rsidRPr="00213C91">
        <w:t>(x&lt;0)(αx)+</w:t>
      </w:r>
      <w:r w:rsidRPr="00213C91">
        <w:rPr>
          <w:rFonts w:ascii="Cambria Math" w:hAnsi="Cambria Math" w:cs="Cambria Math"/>
        </w:rPr>
        <w:t>𝟙</w:t>
      </w:r>
      <w:r w:rsidRPr="00213C91">
        <w:t>(x&gt;=0)(x)f(x)=1(x&lt;0)(αx)+1(x&gt;=0)(x) where αα is a small constant. </w:t>
      </w:r>
    </w:p>
    <w:p w14:paraId="127A47CE" w14:textId="77777777" w:rsidR="008E0649" w:rsidRDefault="008E0649" w:rsidP="00B301D1"/>
    <w:p w14:paraId="78216241" w14:textId="1999C26F" w:rsidR="008E0649" w:rsidRPr="00B301D1" w:rsidRDefault="00565987" w:rsidP="00213C91">
      <w:pPr>
        <w:pStyle w:val="FigurePACKT"/>
        <w:rPr>
          <w:rFonts w:asciiTheme="minorHAnsi" w:hAnsiTheme="minorHAnsi" w:cstheme="minorBidi"/>
        </w:rPr>
      </w:pPr>
      <w:r>
        <w:rPr>
          <w:noProof/>
          <w:lang w:val="en-IN" w:eastAsia="en-IN"/>
        </w:rPr>
        <w:drawing>
          <wp:inline distT="0" distB="0" distL="0" distR="0" wp14:anchorId="27D805B2" wp14:editId="21A387B4">
            <wp:extent cx="4020185" cy="2760345"/>
            <wp:effectExtent l="0" t="0" r="0" b="1905"/>
            <wp:docPr id="35" name="Picture 35" descr="\\192.168.0.200\BookDrafts\8086_Learning Generative Adversarial Networks\Graphics\Chapter 1\B08086_0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0.200\BookDrafts\8086_Learning Generative Adversarial Networks\Graphics\Chapter 1\B08086_01_0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0185" cy="2760345"/>
                    </a:xfrm>
                    <a:prstGeom prst="rect">
                      <a:avLst/>
                    </a:prstGeom>
                    <a:noFill/>
                    <a:ln>
                      <a:noFill/>
                    </a:ln>
                  </pic:spPr>
                </pic:pic>
              </a:graphicData>
            </a:graphic>
          </wp:inline>
        </w:drawing>
      </w:r>
    </w:p>
    <w:p w14:paraId="6D2D6513" w14:textId="77777777" w:rsidR="00B301D1" w:rsidRPr="00D108CA" w:rsidRDefault="00B301D1" w:rsidP="00D108CA"/>
    <w:p w14:paraId="6F176C88" w14:textId="725848B6" w:rsidR="00D108CA" w:rsidRPr="008E0649" w:rsidRDefault="008E0649" w:rsidP="00213C91">
      <w:pPr>
        <w:pStyle w:val="FigureCaptionPACKT"/>
      </w:pPr>
      <w:r w:rsidRPr="008E0649">
        <w:rPr>
          <w:b/>
        </w:rPr>
        <w:t>Figure-2</w:t>
      </w:r>
      <w:r>
        <w:rPr>
          <w:b/>
        </w:rPr>
        <w:t xml:space="preserve">: </w:t>
      </w:r>
      <w:r w:rsidRPr="008E0649">
        <w:t>Rectified Linear Unit</w:t>
      </w:r>
    </w:p>
    <w:p w14:paraId="4EB7B553" w14:textId="77777777" w:rsidR="00F41CEE" w:rsidRDefault="00F41CEE" w:rsidP="00F41CEE"/>
    <w:p w14:paraId="6ED9E5FF" w14:textId="54C704C2" w:rsidR="00793940" w:rsidRPr="002E4BAC" w:rsidRDefault="00793940" w:rsidP="00793940">
      <w:pPr>
        <w:pStyle w:val="LayoutInformationPACKT"/>
      </w:pPr>
      <w:proofErr w:type="spellStart"/>
      <w:r>
        <w:t>B08086_01_02.png</w:t>
      </w:r>
      <w:proofErr w:type="spellEnd"/>
    </w:p>
    <w:p w14:paraId="78B411F5" w14:textId="46FF4C7F" w:rsidR="00F41CEE" w:rsidRPr="00213C91" w:rsidRDefault="00755C1D" w:rsidP="00213C91">
      <w:pPr>
        <w:pStyle w:val="Heading2"/>
      </w:pPr>
      <w:r w:rsidRPr="00213C91">
        <w:t>Learning Rate</w:t>
      </w:r>
    </w:p>
    <w:p w14:paraId="66D47B1C" w14:textId="3D3832B4" w:rsidR="008E0649" w:rsidRPr="00213C91" w:rsidRDefault="00F41CEE" w:rsidP="00213C91">
      <w:pPr>
        <w:pStyle w:val="NormalPACKT"/>
      </w:pPr>
      <w:r w:rsidRPr="00213C91">
        <w:t>Learning rate tuning can be very strange.</w:t>
      </w:r>
      <w:r w:rsidR="008E0649" w:rsidRPr="00213C91">
        <w:t xml:space="preserve"> </w:t>
      </w:r>
      <w:r w:rsidRPr="00213C91">
        <w:t>For example, you might think that using a higher learning rate means you learn more or that you learn faster. That's just not true. In fact, you can often take a model, lower the learning rate and get to a better model faster</w:t>
      </w:r>
      <w:r w:rsidR="008E0649" w:rsidRPr="00213C91">
        <w:t>.</w:t>
      </w:r>
    </w:p>
    <w:p w14:paraId="5CD783A7" w14:textId="77777777" w:rsidR="008E0649" w:rsidRDefault="008E0649" w:rsidP="00F41CEE"/>
    <w:p w14:paraId="0E6AD4ED" w14:textId="65BF5976" w:rsidR="008E0649" w:rsidRDefault="00565987" w:rsidP="00213C91">
      <w:pPr>
        <w:pStyle w:val="FigurePACKT"/>
      </w:pPr>
      <w:r>
        <w:rPr>
          <w:noProof/>
          <w:lang w:val="en-IN" w:eastAsia="en-IN"/>
        </w:rPr>
        <w:drawing>
          <wp:inline distT="0" distB="0" distL="0" distR="0" wp14:anchorId="2AE90F56" wp14:editId="7241EA1D">
            <wp:extent cx="5020310" cy="2855595"/>
            <wp:effectExtent l="0" t="0" r="8890" b="1905"/>
            <wp:docPr id="44" name="Picture 44" descr="\\192.168.0.200\BookDrafts\8086_Learning Generative Adversarial Networks\Graphics\Chapter 1\B08086_01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0.200\BookDrafts\8086_Learning Generative Adversarial Networks\Graphics\Chapter 1\B08086_01_0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0310" cy="2855595"/>
                    </a:xfrm>
                    <a:prstGeom prst="rect">
                      <a:avLst/>
                    </a:prstGeom>
                    <a:noFill/>
                    <a:ln>
                      <a:noFill/>
                    </a:ln>
                  </pic:spPr>
                </pic:pic>
              </a:graphicData>
            </a:graphic>
          </wp:inline>
        </w:drawing>
      </w:r>
    </w:p>
    <w:p w14:paraId="3377525A" w14:textId="0AB8990F" w:rsidR="008E0649" w:rsidRDefault="008E0649" w:rsidP="00213C91">
      <w:pPr>
        <w:pStyle w:val="FigureCaptionPACKT"/>
      </w:pPr>
      <w:r w:rsidRPr="008E0649">
        <w:rPr>
          <w:b/>
        </w:rPr>
        <w:t>Figure-3:</w:t>
      </w:r>
      <w:r>
        <w:t xml:space="preserve"> Learning Rate</w:t>
      </w:r>
    </w:p>
    <w:p w14:paraId="26D3CCD5" w14:textId="28A42AE3" w:rsidR="00793940" w:rsidRPr="002E4BAC" w:rsidRDefault="00793940" w:rsidP="00793940">
      <w:pPr>
        <w:pStyle w:val="LayoutInformationPACKT"/>
      </w:pPr>
      <w:proofErr w:type="spellStart"/>
      <w:r>
        <w:t>B08086_01_03.png</w:t>
      </w:r>
      <w:proofErr w:type="spellEnd"/>
    </w:p>
    <w:p w14:paraId="21322146" w14:textId="77777777" w:rsidR="00F41CEE" w:rsidRPr="00793940" w:rsidRDefault="00F41CEE" w:rsidP="00793940"/>
    <w:p w14:paraId="1B3348A8" w14:textId="54C5B2F5" w:rsidR="00F41CEE" w:rsidRPr="00213C91" w:rsidRDefault="00F41CEE" w:rsidP="00213C91">
      <w:pPr>
        <w:pStyle w:val="NormalPACKT"/>
      </w:pPr>
      <w:r w:rsidRPr="00213C91">
        <w:t xml:space="preserve">You might be tempted to look at the </w:t>
      </w:r>
      <w:ins w:id="15" w:author="Microsoft Office User" w:date="2017-08-04T10:52:00Z">
        <w:r w:rsidR="00027686">
          <w:t xml:space="preserve">learning </w:t>
        </w:r>
      </w:ins>
      <w:del w:id="16" w:author="Microsoft Office User" w:date="2017-08-04T10:52:00Z">
        <w:r w:rsidR="00E335CF" w:rsidDel="00027686">
          <w:delText xml:space="preserve">leaning </w:delText>
        </w:r>
      </w:del>
      <w:r w:rsidRPr="00213C91">
        <w:t xml:space="preserve">curve that shows the loss over time to see how quickly </w:t>
      </w:r>
      <w:del w:id="17" w:author="Microsoft Office User" w:date="2017-08-04T13:07:00Z">
        <w:r w:rsidRPr="00213C91" w:rsidDel="009279F4">
          <w:delText xml:space="preserve">you </w:delText>
        </w:r>
      </w:del>
      <w:ins w:id="18" w:author="Microsoft Office User" w:date="2017-08-04T13:07:00Z">
        <w:r w:rsidR="009279F4">
          <w:t>the network</w:t>
        </w:r>
        <w:r w:rsidR="009279F4" w:rsidRPr="00213C91">
          <w:t xml:space="preserve"> </w:t>
        </w:r>
      </w:ins>
      <w:r w:rsidRPr="00213C91">
        <w:t>learn. Here the higher learning rate starts faster, but then it plateaus</w:t>
      </w:r>
      <w:r w:rsidR="00D77305" w:rsidRPr="00213C91">
        <w:t>, whereas</w:t>
      </w:r>
      <w:r w:rsidRPr="00213C91">
        <w:t xml:space="preserve"> the lower learning rate keeps on going and gets better. It is a very familiar picture for anyone who</w:t>
      </w:r>
      <w:ins w:id="19" w:author="Microsoft Office User" w:date="2017-08-04T10:53:00Z">
        <w:r w:rsidR="00D74D57">
          <w:t xml:space="preserve"> has</w:t>
        </w:r>
      </w:ins>
      <w:del w:id="20" w:author="Microsoft Office User" w:date="2017-08-04T10:53:00Z">
        <w:r w:rsidRPr="00213C91" w:rsidDel="00D74D57">
          <w:delText>'s</w:delText>
        </w:r>
      </w:del>
      <w:r w:rsidRPr="00213C91">
        <w:t xml:space="preserve"> trained neural networks. </w:t>
      </w:r>
      <w:r w:rsidR="00D77305" w:rsidRPr="00213C91">
        <w:t>“</w:t>
      </w:r>
      <w:r w:rsidRPr="00213C91">
        <w:t>Never trust how quickly you learn</w:t>
      </w:r>
      <w:r w:rsidR="00D77305" w:rsidRPr="00213C91">
        <w:t>”</w:t>
      </w:r>
      <w:r w:rsidRPr="00213C91">
        <w:t>.</w:t>
      </w:r>
    </w:p>
    <w:p w14:paraId="4B266DA4" w14:textId="4521C108" w:rsidR="00755C1D" w:rsidRPr="00213C91" w:rsidRDefault="006E105E" w:rsidP="00213C91">
      <w:pPr>
        <w:pStyle w:val="Heading2"/>
      </w:pPr>
      <w:r w:rsidRPr="00213C91">
        <w:lastRenderedPageBreak/>
        <w:t>Stochastic Gradient Decent-</w:t>
      </w:r>
      <w:proofErr w:type="spellStart"/>
      <w:r w:rsidR="00755C1D" w:rsidRPr="00213C91">
        <w:t>SGD</w:t>
      </w:r>
      <w:proofErr w:type="spellEnd"/>
    </w:p>
    <w:p w14:paraId="4FB67CF3" w14:textId="77777777" w:rsidR="00255D0F" w:rsidRDefault="00255D0F" w:rsidP="00255D0F">
      <w:pPr>
        <w:rPr>
          <w:lang w:val="en-GB"/>
        </w:rPr>
      </w:pPr>
    </w:p>
    <w:p w14:paraId="1EDCCC57" w14:textId="1CA7AA97" w:rsidR="00255D0F" w:rsidRPr="00213C91" w:rsidRDefault="00255D0F" w:rsidP="00213C91">
      <w:pPr>
        <w:pStyle w:val="NormalPACKT"/>
      </w:pPr>
      <w:r w:rsidRPr="00213C91">
        <w:t>Scaling batch gradient descent is cumbersome because it has to compute a lot if the dataset is big and as a rule of thumb. If computing your loss takes n floating point operations, computing its gradient takes about three times that compute.</w:t>
      </w:r>
    </w:p>
    <w:p w14:paraId="1797F662" w14:textId="20724AAC" w:rsidR="00255D0F" w:rsidRPr="00213C91" w:rsidRDefault="00255D0F" w:rsidP="00213C91">
      <w:pPr>
        <w:pStyle w:val="NormalPACKT"/>
      </w:pPr>
      <w:r w:rsidRPr="00213C91">
        <w:t xml:space="preserve">But in practice we want to be able to train lots of data because on real problems we will always get more gains the more data </w:t>
      </w:r>
      <w:del w:id="21" w:author="Microsoft Office User" w:date="2017-08-04T10:54:00Z">
        <w:r w:rsidRPr="00213C91" w:rsidDel="0057553D">
          <w:delText xml:space="preserve">you </w:delText>
        </w:r>
      </w:del>
      <w:ins w:id="22" w:author="Microsoft Office User" w:date="2017-08-04T10:54:00Z">
        <w:r w:rsidR="0057553D">
          <w:t>we</w:t>
        </w:r>
        <w:r w:rsidR="0057553D" w:rsidRPr="00213C91">
          <w:t xml:space="preserve"> </w:t>
        </w:r>
      </w:ins>
      <w:r w:rsidRPr="00213C91">
        <w:t xml:space="preserve">use. And because gradient descent is intuitive, and have to do that for many steps. </w:t>
      </w:r>
      <w:ins w:id="23" w:author="Microsoft Office User" w:date="2017-08-04T11:00:00Z">
        <w:r w:rsidR="00267BF6">
          <w:t>So,</w:t>
        </w:r>
      </w:ins>
      <w:ins w:id="24" w:author="Microsoft Office User" w:date="2017-08-04T10:55:00Z">
        <w:r w:rsidR="0057553D">
          <w:t xml:space="preserve"> t</w:t>
        </w:r>
      </w:ins>
      <w:del w:id="25" w:author="Microsoft Office User" w:date="2017-08-04T10:55:00Z">
        <w:r w:rsidRPr="00213C91" w:rsidDel="0057553D">
          <w:delText>T</w:delText>
        </w:r>
      </w:del>
      <w:r w:rsidRPr="00213C91">
        <w:t xml:space="preserve">hat means </w:t>
      </w:r>
      <w:ins w:id="26" w:author="Microsoft Office User" w:date="2017-08-04T10:55:00Z">
        <w:r w:rsidR="0057553D">
          <w:t xml:space="preserve">that in-order to </w:t>
        </w:r>
      </w:ins>
      <w:ins w:id="27" w:author="Microsoft Office User" w:date="2017-08-04T10:59:00Z">
        <w:r w:rsidR="00267BF6">
          <w:t xml:space="preserve">update the parameters in single step, it has to go through all the data samples and then </w:t>
        </w:r>
      </w:ins>
      <w:ins w:id="28" w:author="Microsoft Office User" w:date="2017-08-04T11:00:00Z">
        <w:r w:rsidR="00267BF6">
          <w:t xml:space="preserve">doing </w:t>
        </w:r>
      </w:ins>
      <w:ins w:id="29" w:author="Microsoft Office User" w:date="2017-08-04T11:01:00Z">
        <w:r w:rsidR="00267BF6">
          <w:t>this iteration</w:t>
        </w:r>
      </w:ins>
      <w:ins w:id="30" w:author="Microsoft Office User" w:date="2017-08-04T10:59:00Z">
        <w:r w:rsidR="00267BF6">
          <w:t xml:space="preserve"> </w:t>
        </w:r>
      </w:ins>
      <w:del w:id="31" w:author="Microsoft Office User" w:date="2017-08-04T11:00:00Z">
        <w:r w:rsidRPr="00213C91" w:rsidDel="00267BF6">
          <w:delText>going through</w:delText>
        </w:r>
      </w:del>
      <w:ins w:id="32" w:author="Microsoft Office User" w:date="2017-08-04T11:00:00Z">
        <w:r w:rsidR="00267BF6">
          <w:t>over</w:t>
        </w:r>
      </w:ins>
      <w:r w:rsidRPr="00213C91">
        <w:t xml:space="preserve"> the data tens or hundreds of times.</w:t>
      </w:r>
    </w:p>
    <w:p w14:paraId="3BD3B9BC" w14:textId="77777777" w:rsidR="00255D0F" w:rsidRPr="00213C91" w:rsidRDefault="00255D0F" w:rsidP="00213C91">
      <w:pPr>
        <w:pStyle w:val="NormalPACKT"/>
      </w:pPr>
    </w:p>
    <w:p w14:paraId="44893A9D" w14:textId="79A398E8" w:rsidR="00255D0F" w:rsidRPr="00213C91" w:rsidRDefault="00255D0F" w:rsidP="00213C91">
      <w:pPr>
        <w:pStyle w:val="NormalPACKT"/>
      </w:pPr>
      <w:r w:rsidRPr="00213C91">
        <w:t>Instead of computing the loss</w:t>
      </w:r>
      <w:ins w:id="33" w:author="Microsoft Office User" w:date="2017-08-04T11:02:00Z">
        <w:r w:rsidR="00267BF6">
          <w:t xml:space="preserve"> over entire data samples for every step</w:t>
        </w:r>
      </w:ins>
      <w:r w:rsidRPr="00213C91">
        <w:t xml:space="preserve">, we're can compute the average loss for a very small random fraction of the training data. Think between 1 and 1000 training samples each time. This technique is called </w:t>
      </w:r>
      <w:proofErr w:type="gramStart"/>
      <w:r w:rsidRPr="00CC474E">
        <w:rPr>
          <w:rStyle w:val="KeyWordPACKT"/>
          <w:rPrChange w:id="34" w:author="Dattatraya More" w:date="2017-08-02T15:07:00Z">
            <w:rPr/>
          </w:rPrChange>
        </w:rPr>
        <w:t>Stochastic</w:t>
      </w:r>
      <w:proofErr w:type="gramEnd"/>
      <w:r w:rsidRPr="00CC474E">
        <w:rPr>
          <w:rStyle w:val="KeyWordPACKT"/>
          <w:rPrChange w:id="35" w:author="Dattatraya More" w:date="2017-08-02T15:07:00Z">
            <w:rPr/>
          </w:rPrChange>
        </w:rPr>
        <w:t xml:space="preserve"> gradient descent</w:t>
      </w:r>
      <w:r w:rsidRPr="00213C91">
        <w:t xml:space="preserve"> (</w:t>
      </w:r>
      <w:commentRangeStart w:id="36"/>
      <w:proofErr w:type="spellStart"/>
      <w:r w:rsidRPr="00CC474E">
        <w:rPr>
          <w:rStyle w:val="KeyWordPACKT"/>
          <w:rPrChange w:id="37" w:author="Dattatraya More" w:date="2017-08-02T15:07:00Z">
            <w:rPr/>
          </w:rPrChange>
        </w:rPr>
        <w:t>SGD</w:t>
      </w:r>
      <w:commentRangeEnd w:id="36"/>
      <w:proofErr w:type="spellEnd"/>
      <w:r w:rsidR="00B8558C">
        <w:rPr>
          <w:rStyle w:val="CommentReference"/>
          <w:rFonts w:ascii="Arial" w:hAnsi="Arial" w:cs="Arial"/>
          <w:bCs/>
        </w:rPr>
        <w:commentReference w:id="36"/>
      </w:r>
      <w:r w:rsidRPr="00213C91">
        <w:t>) and is at the core of deep learning. That's because stochastic gradient descent scales well with both data and model size</w:t>
      </w:r>
      <w:ins w:id="38" w:author="Microsoft Office User" w:date="2017-08-04T11:02:00Z">
        <w:r w:rsidR="00267BF6">
          <w:t>.</w:t>
        </w:r>
      </w:ins>
    </w:p>
    <w:p w14:paraId="26E4494D" w14:textId="77777777" w:rsidR="00255D0F" w:rsidRPr="00213C91" w:rsidRDefault="00255D0F" w:rsidP="00213C91">
      <w:pPr>
        <w:pStyle w:val="NormalPACKT"/>
      </w:pPr>
    </w:p>
    <w:p w14:paraId="0A318B00" w14:textId="0F33A5B0" w:rsidR="00F41CEE" w:rsidRPr="00213C91" w:rsidRDefault="00255D0F" w:rsidP="00213C91">
      <w:pPr>
        <w:pStyle w:val="NormalPACKT"/>
      </w:pPr>
      <w:proofErr w:type="spellStart"/>
      <w:r w:rsidRPr="00213C91">
        <w:t>SGD</w:t>
      </w:r>
      <w:proofErr w:type="spellEnd"/>
      <w:r w:rsidRPr="00213C91">
        <w:t xml:space="preserve"> </w:t>
      </w:r>
      <w:r w:rsidR="00F41CEE" w:rsidRPr="00213C91">
        <w:t>gets its reputation for being black magic</w:t>
      </w:r>
      <w:r w:rsidRPr="00213C91">
        <w:t xml:space="preserve"> as it has</w:t>
      </w:r>
      <w:r w:rsidR="00F41CEE" w:rsidRPr="00213C91">
        <w:t xml:space="preserve"> </w:t>
      </w:r>
      <w:del w:id="39" w:author="Microsoft Office User" w:date="2017-08-04T11:06:00Z">
        <w:r w:rsidR="00F41CEE" w:rsidRPr="00213C91" w:rsidDel="00293092">
          <w:delText>many, many</w:delText>
        </w:r>
      </w:del>
      <w:ins w:id="40" w:author="Microsoft Office User" w:date="2017-08-04T11:06:00Z">
        <w:r w:rsidR="00293092">
          <w:t>lots of</w:t>
        </w:r>
      </w:ins>
      <w:r w:rsidR="00F41CEE" w:rsidRPr="00213C91">
        <w:t xml:space="preserve"> hyper-parameters </w:t>
      </w:r>
      <w:r w:rsidRPr="00213C91">
        <w:t>to</w:t>
      </w:r>
      <w:r w:rsidR="00F41CEE" w:rsidRPr="00213C91">
        <w:t xml:space="preserve"> play </w:t>
      </w:r>
      <w:ins w:id="41" w:author="Microsoft Office User" w:date="2017-08-04T11:06:00Z">
        <w:r w:rsidR="00466A15">
          <w:t xml:space="preserve">and tune such as </w:t>
        </w:r>
      </w:ins>
      <w:del w:id="42" w:author="Microsoft Office User" w:date="2017-08-04T11:06:00Z">
        <w:r w:rsidR="00F41CEE" w:rsidRPr="00213C91" w:rsidDel="00293092">
          <w:delText xml:space="preserve">with. </w:delText>
        </w:r>
      </w:del>
      <w:ins w:id="43" w:author="Microsoft Office User" w:date="2017-08-04T11:46:00Z">
        <w:r w:rsidR="00466A15">
          <w:t>i</w:t>
        </w:r>
      </w:ins>
      <w:del w:id="44" w:author="Microsoft Office User" w:date="2017-08-04T11:46:00Z">
        <w:r w:rsidR="00F41CEE" w:rsidRPr="00213C91" w:rsidDel="00466A15">
          <w:delText>I</w:delText>
        </w:r>
      </w:del>
      <w:r w:rsidR="00F41CEE" w:rsidRPr="00213C91">
        <w:t>nitialization parameters, learning rate parameters, decay, momentum</w:t>
      </w:r>
      <w:ins w:id="45" w:author="Microsoft Office User" w:date="2017-08-04T11:47:00Z">
        <w:r w:rsidR="00466A15">
          <w:t xml:space="preserve"> a</w:t>
        </w:r>
      </w:ins>
      <w:del w:id="46" w:author="Microsoft Office User" w:date="2017-08-04T11:47:00Z">
        <w:r w:rsidR="00F41CEE" w:rsidRPr="00213C91" w:rsidDel="00466A15">
          <w:delText>.</w:delText>
        </w:r>
      </w:del>
      <w:del w:id="47" w:author="Microsoft Office User" w:date="2017-08-04T11:46:00Z">
        <w:r w:rsidR="00F41CEE" w:rsidRPr="00213C91" w:rsidDel="00466A15">
          <w:delText xml:space="preserve"> A</w:delText>
        </w:r>
      </w:del>
      <w:r w:rsidR="00F41CEE" w:rsidRPr="00213C91">
        <w:t xml:space="preserve">nd you have to get them right. </w:t>
      </w:r>
      <w:moveFromRangeStart w:id="48" w:author="Microsoft Office User" w:date="2017-08-04T11:47:00Z" w:name="move489610565"/>
      <w:moveFrom w:id="49" w:author="Microsoft Office User" w:date="2017-08-04T11:47:00Z">
        <w:r w:rsidR="00F41CEE" w:rsidRPr="00213C91" w:rsidDel="00466A15">
          <w:t>In practice, it's not that bad.</w:t>
        </w:r>
      </w:moveFrom>
      <w:moveFromRangeEnd w:id="48"/>
    </w:p>
    <w:p w14:paraId="73DF34D9" w14:textId="6115FCD0" w:rsidR="00255D0F" w:rsidRPr="00213C91" w:rsidDel="00926DDB" w:rsidRDefault="00255D0F" w:rsidP="00213C91">
      <w:pPr>
        <w:pStyle w:val="NormalPACKT"/>
        <w:rPr>
          <w:del w:id="50" w:author="Dattatraya More" w:date="2017-08-02T18:15:00Z"/>
        </w:rPr>
      </w:pPr>
    </w:p>
    <w:p w14:paraId="2429D700" w14:textId="198AB30F" w:rsidR="00F41CEE" w:rsidRPr="00213C91" w:rsidRDefault="00255D0F" w:rsidP="00213C91">
      <w:pPr>
        <w:pStyle w:val="NormalPACKT"/>
      </w:pPr>
      <w:proofErr w:type="spellStart"/>
      <w:r w:rsidRPr="00213C91">
        <w:t>AdaGrad</w:t>
      </w:r>
      <w:proofErr w:type="spellEnd"/>
      <w:r w:rsidRPr="00213C91">
        <w:t xml:space="preserve"> is a </w:t>
      </w:r>
      <w:ins w:id="51" w:author="Microsoft Office User" w:date="2017-08-04T11:07:00Z">
        <w:r w:rsidR="00293092">
          <w:t xml:space="preserve">simple </w:t>
        </w:r>
      </w:ins>
      <w:r w:rsidRPr="00213C91">
        <w:t xml:space="preserve">modification of </w:t>
      </w:r>
      <w:proofErr w:type="spellStart"/>
      <w:r w:rsidRPr="00213C91">
        <w:t>SGD</w:t>
      </w:r>
      <w:proofErr w:type="spellEnd"/>
      <w:r w:rsidRPr="00213C91">
        <w:t xml:space="preserve"> which implicitly does momentum and learning rate decay </w:t>
      </w:r>
      <w:r w:rsidR="00CD7055" w:rsidRPr="00213C91">
        <w:t>by itself</w:t>
      </w:r>
      <w:r w:rsidRPr="00213C91">
        <w:t xml:space="preserve">. Using </w:t>
      </w:r>
      <w:proofErr w:type="spellStart"/>
      <w:r w:rsidRPr="00213C91">
        <w:t>AdaGrad</w:t>
      </w:r>
      <w:proofErr w:type="spellEnd"/>
      <w:r w:rsidRPr="00213C91">
        <w:t xml:space="preserve"> often makes learning less sensitive to hyper-parameters. But it often tends to be a little worse than precisely tuned </w:t>
      </w:r>
      <w:proofErr w:type="spellStart"/>
      <w:r w:rsidRPr="00213C91">
        <w:t>SDG</w:t>
      </w:r>
      <w:proofErr w:type="spellEnd"/>
      <w:r w:rsidRPr="00213C91">
        <w:t xml:space="preserve"> with momentum</w:t>
      </w:r>
      <w:r w:rsidR="00CD7055" w:rsidRPr="00213C91">
        <w:t>. It's still a very good option</w:t>
      </w:r>
      <w:r w:rsidRPr="00213C91">
        <w:t xml:space="preserve"> though, if you're just trying to get things to work.</w:t>
      </w:r>
    </w:p>
    <w:p w14:paraId="2FFDF357" w14:textId="77777777" w:rsidR="00AA7156" w:rsidRDefault="00AA7156" w:rsidP="00F41CEE"/>
    <w:p w14:paraId="78157FA4" w14:textId="4F2E43E3" w:rsidR="00793940" w:rsidRDefault="00407E45" w:rsidP="00213C91">
      <w:pPr>
        <w:pStyle w:val="FigurePACKT"/>
        <w:rPr>
          <w:ins w:id="52" w:author="Microsoft Office User" w:date="2017-08-04T13:10:00Z"/>
        </w:rPr>
      </w:pPr>
      <w:r>
        <w:lastRenderedPageBreak/>
        <w:t xml:space="preserve">  </w:t>
      </w:r>
      <w:r w:rsidR="009365EB">
        <w:rPr>
          <w:noProof/>
          <w:lang w:val="en-IN" w:eastAsia="en-IN"/>
        </w:rPr>
        <w:drawing>
          <wp:inline distT="0" distB="0" distL="0" distR="0" wp14:anchorId="22092385" wp14:editId="24FB13AB">
            <wp:extent cx="5018405" cy="2764155"/>
            <wp:effectExtent l="0" t="0" r="10795" b="4445"/>
            <wp:docPr id="42" name="Picture 42" descr="../Desktop/B08086_01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08086_01_04.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18405" cy="2764155"/>
                    </a:xfrm>
                    <a:prstGeom prst="rect">
                      <a:avLst/>
                    </a:prstGeom>
                    <a:noFill/>
                    <a:ln>
                      <a:noFill/>
                    </a:ln>
                  </pic:spPr>
                </pic:pic>
              </a:graphicData>
            </a:graphic>
          </wp:inline>
        </w:drawing>
      </w:r>
      <w:r w:rsidR="007D0D95">
        <w:rPr>
          <w:rStyle w:val="CommentReference"/>
          <w:rFonts w:ascii="Arial" w:hAnsi="Arial" w:cs="Arial"/>
          <w:bCs/>
          <w:lang w:val="en-US"/>
        </w:rPr>
        <w:commentReference w:id="53"/>
      </w:r>
      <w:r w:rsidR="002D5CB6">
        <w:rPr>
          <w:rStyle w:val="CommentReference"/>
          <w:rFonts w:ascii="Arial" w:hAnsi="Arial" w:cs="Arial"/>
          <w:bCs/>
          <w:lang w:val="en-US"/>
        </w:rPr>
        <w:commentReference w:id="54"/>
      </w:r>
      <w:r>
        <w:t xml:space="preserve">   </w:t>
      </w:r>
    </w:p>
    <w:p w14:paraId="104019CC" w14:textId="6788A727" w:rsidR="00683728" w:rsidRDefault="00683728" w:rsidP="00683728">
      <w:pPr>
        <w:pStyle w:val="FigureCaptionPACKT"/>
      </w:pPr>
      <w:ins w:id="55" w:author="Microsoft Office User" w:date="2017-08-04T13:10:00Z">
        <w:r w:rsidRPr="001449EF">
          <w:rPr>
            <w:b/>
          </w:rPr>
          <w:t>Figure-</w:t>
        </w:r>
        <w:r>
          <w:rPr>
            <w:b/>
          </w:rPr>
          <w:t>4</w:t>
        </w:r>
        <w:r w:rsidRPr="001449EF">
          <w:rPr>
            <w:b/>
          </w:rPr>
          <w:t>:</w:t>
        </w:r>
        <w:r>
          <w:t xml:space="preserve"> </w:t>
        </w:r>
      </w:ins>
      <w:ins w:id="56" w:author="Microsoft Office User" w:date="2017-08-04T13:13:00Z">
        <w:r w:rsidR="00AB33A1">
          <w:t xml:space="preserve">Loss computation in batch gradient decent and </w:t>
        </w:r>
        <w:proofErr w:type="spellStart"/>
        <w:r w:rsidR="00AB33A1">
          <w:t>SGD</w:t>
        </w:r>
      </w:ins>
      <w:proofErr w:type="spellEnd"/>
    </w:p>
    <w:p w14:paraId="727D2456" w14:textId="5EEFAB80" w:rsidR="002D5CB6" w:rsidRDefault="002D5CB6" w:rsidP="00683728">
      <w:pPr>
        <w:pStyle w:val="FigureCaptionPACKT"/>
        <w:rPr>
          <w:ins w:id="57" w:author="Microsoft Office User" w:date="2017-08-04T13:10:00Z"/>
        </w:rPr>
      </w:pPr>
      <w:r>
        <w:t xml:space="preserve">Source- </w:t>
      </w:r>
      <w:hyperlink r:id="rId11" w:history="1">
        <w:r w:rsidRPr="002D5CB6">
          <w:t>https://www.coursera.org/learn/machine-learning/lecture/DoRHJ/stochastic-gradient-descent</w:t>
        </w:r>
      </w:hyperlink>
    </w:p>
    <w:p w14:paraId="3D80C631" w14:textId="77777777" w:rsidR="00683728" w:rsidRDefault="00683728" w:rsidP="00213C91">
      <w:pPr>
        <w:pStyle w:val="FigurePACKT"/>
      </w:pPr>
    </w:p>
    <w:p w14:paraId="79B81ECA" w14:textId="77777777" w:rsidR="00793940" w:rsidRPr="002E4BAC" w:rsidRDefault="00793940" w:rsidP="00793940">
      <w:pPr>
        <w:pStyle w:val="LayoutInformationPACKT"/>
      </w:pPr>
      <w:proofErr w:type="spellStart"/>
      <w:r>
        <w:t>B08086_01_04.png</w:t>
      </w:r>
      <w:proofErr w:type="spellEnd"/>
    </w:p>
    <w:p w14:paraId="70E2E663" w14:textId="77777777" w:rsidR="00793940" w:rsidRDefault="00793940" w:rsidP="00F41CEE"/>
    <w:p w14:paraId="4BAD454C" w14:textId="77777777" w:rsidR="00793940" w:rsidRDefault="00793940" w:rsidP="00F41CEE"/>
    <w:p w14:paraId="65B26CD9" w14:textId="236CF0C1" w:rsidR="00255D0F" w:rsidRDefault="00565987" w:rsidP="00213C91">
      <w:pPr>
        <w:pStyle w:val="FigurePACKT"/>
      </w:pPr>
      <w:r>
        <w:rPr>
          <w:noProof/>
          <w:lang w:val="en-IN" w:eastAsia="en-IN"/>
        </w:rPr>
        <w:lastRenderedPageBreak/>
        <w:drawing>
          <wp:inline distT="0" distB="0" distL="0" distR="0" wp14:anchorId="5A9FD316" wp14:editId="2C06FEE2">
            <wp:extent cx="5020310" cy="2760345"/>
            <wp:effectExtent l="0" t="0" r="8890" b="1905"/>
            <wp:docPr id="49" name="Picture 49" descr="\\192.168.0.200\BookDrafts\8086_Learning Generative Adversarial Networks\Graphics\Chapter 1\B08086_01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0.200\BookDrafts\8086_Learning Generative Adversarial Networks\Graphics\Chapter 1\B08086_01_0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20310" cy="2760345"/>
                    </a:xfrm>
                    <a:prstGeom prst="rect">
                      <a:avLst/>
                    </a:prstGeom>
                    <a:noFill/>
                    <a:ln>
                      <a:noFill/>
                    </a:ln>
                  </pic:spPr>
                </pic:pic>
              </a:graphicData>
            </a:graphic>
          </wp:inline>
        </w:drawing>
      </w:r>
      <w:ins w:id="58" w:author="Microsoft Office User" w:date="2017-08-04T13:08:00Z">
        <w:r w:rsidR="009279F4">
          <w:rPr>
            <w:rStyle w:val="CommentReference"/>
            <w:rFonts w:ascii="Arial" w:hAnsi="Arial" w:cs="Arial"/>
            <w:bCs/>
            <w:lang w:val="en-US"/>
          </w:rPr>
          <w:commentReference w:id="59"/>
        </w:r>
      </w:ins>
    </w:p>
    <w:p w14:paraId="2C2F03F2" w14:textId="338CB1CD" w:rsidR="00255D0F" w:rsidRDefault="00255D0F" w:rsidP="00213C91">
      <w:pPr>
        <w:pStyle w:val="FigureCaptionPACKT"/>
      </w:pPr>
      <w:r w:rsidRPr="001449EF">
        <w:rPr>
          <w:b/>
        </w:rPr>
        <w:t>Figure-4:</w:t>
      </w:r>
      <w:r>
        <w:t xml:space="preserve"> Stochastic Gradient decent</w:t>
      </w:r>
      <w:r w:rsidR="00407E45">
        <w:t xml:space="preserve"> and </w:t>
      </w:r>
      <w:proofErr w:type="spellStart"/>
      <w:r w:rsidR="00407E45">
        <w:t>AdaGrad</w:t>
      </w:r>
      <w:proofErr w:type="spellEnd"/>
    </w:p>
    <w:p w14:paraId="7B9DA599" w14:textId="59E7C448" w:rsidR="0094179E" w:rsidRDefault="00793940">
      <w:pPr>
        <w:pStyle w:val="NormalPACKT"/>
        <w:rPr>
          <w:ins w:id="60" w:author="Dattatraya More" w:date="2017-08-08T13:44:00Z"/>
        </w:rPr>
        <w:pPrChange w:id="61" w:author="Microsoft Office User" w:date="2017-08-04T11:10:00Z">
          <w:pPr>
            <w:pStyle w:val="LayoutInformationPACKT"/>
          </w:pPr>
        </w:pPrChange>
      </w:pPr>
      <w:del w:id="62" w:author="Microsoft Office User" w:date="2017-08-05T07:04:00Z">
        <w:r w:rsidDel="003664B3">
          <w:delText>B08086_01_05.png</w:delText>
        </w:r>
      </w:del>
    </w:p>
    <w:p w14:paraId="718EE585" w14:textId="7FDE6BA1" w:rsidR="007870CC" w:rsidRDefault="007870CC" w:rsidP="007870CC">
      <w:pPr>
        <w:pStyle w:val="LayoutInformationPACKT"/>
        <w:rPr>
          <w:ins w:id="63" w:author="Microsoft Office User" w:date="2017-08-04T11:10:00Z"/>
        </w:rPr>
      </w:pPr>
      <w:proofErr w:type="spellStart"/>
      <w:ins w:id="64" w:author="Dattatraya More" w:date="2017-08-08T13:44:00Z">
        <w:r>
          <w:t>B08086_01_05.png</w:t>
        </w:r>
      </w:ins>
      <w:proofErr w:type="spellEnd"/>
    </w:p>
    <w:p w14:paraId="69E6CADA" w14:textId="1F851E0D" w:rsidR="0094179E" w:rsidRPr="0094179E" w:rsidRDefault="0094179E">
      <w:pPr>
        <w:pStyle w:val="NormalPACKT"/>
        <w:pPrChange w:id="65" w:author="Microsoft Office User" w:date="2017-08-04T11:10:00Z">
          <w:pPr>
            <w:pStyle w:val="LayoutInformationPACKT"/>
          </w:pPr>
        </w:pPrChange>
      </w:pPr>
      <w:ins w:id="66" w:author="Microsoft Office User" w:date="2017-08-04T11:10:00Z">
        <w:r>
          <w:t>You</w:t>
        </w:r>
        <w:r w:rsidR="00E673A1">
          <w:t xml:space="preserve"> can notice from the </w:t>
        </w:r>
      </w:ins>
      <w:ins w:id="67" w:author="Microsoft Office User" w:date="2017-08-04T13:12:00Z">
        <w:r w:rsidR="00AB33A1">
          <w:t>Figure-4</w:t>
        </w:r>
      </w:ins>
      <w:ins w:id="68" w:author="Microsoft Office User" w:date="2017-08-04T11:10:00Z">
        <w:r>
          <w:t xml:space="preserve"> above that </w:t>
        </w:r>
      </w:ins>
      <w:ins w:id="69" w:author="Microsoft Office User" w:date="2017-08-04T11:49:00Z">
        <w:r w:rsidR="008F50A1">
          <w:t xml:space="preserve">in case of </w:t>
        </w:r>
      </w:ins>
      <w:ins w:id="70" w:author="Microsoft Office User" w:date="2017-08-05T07:26:00Z">
        <w:r w:rsidR="001041A1">
          <w:t xml:space="preserve">batch </w:t>
        </w:r>
      </w:ins>
      <w:ins w:id="71" w:author="Microsoft Office User" w:date="2017-08-04T11:10:00Z">
        <w:r w:rsidR="00B355EB">
          <w:t xml:space="preserve">gradient decent </w:t>
        </w:r>
      </w:ins>
      <w:ins w:id="72" w:author="Microsoft Office User" w:date="2017-08-04T11:49:00Z">
        <w:r w:rsidR="008F50A1">
          <w:t xml:space="preserve">the </w:t>
        </w:r>
      </w:ins>
      <w:ins w:id="73" w:author="Microsoft Office User" w:date="2017-08-04T11:50:00Z">
        <w:r w:rsidR="008F50A1">
          <w:t>loss</w:t>
        </w:r>
      </w:ins>
      <w:ins w:id="74" w:author="Microsoft Office User" w:date="2017-08-04T11:49:00Z">
        <w:r w:rsidR="008F50A1">
          <w:t xml:space="preserve">/optimization function is well </w:t>
        </w:r>
      </w:ins>
      <w:ins w:id="75" w:author="Microsoft Office User" w:date="2017-08-04T11:51:00Z">
        <w:r w:rsidR="008F50A1">
          <w:t>minimized,</w:t>
        </w:r>
      </w:ins>
      <w:ins w:id="76" w:author="Microsoft Office User" w:date="2017-08-04T11:50:00Z">
        <w:r w:rsidR="008F50A1">
          <w:t xml:space="preserve"> </w:t>
        </w:r>
      </w:ins>
      <w:ins w:id="77" w:author="Microsoft Office User" w:date="2017-08-04T11:43:00Z">
        <w:r w:rsidR="00466A15">
          <w:t xml:space="preserve">whereas </w:t>
        </w:r>
        <w:proofErr w:type="spellStart"/>
        <w:r w:rsidR="00466A15">
          <w:t>SGD</w:t>
        </w:r>
        <w:proofErr w:type="spellEnd"/>
        <w:r w:rsidR="00466A15">
          <w:t xml:space="preserve"> calculates the loss by taking random frac</w:t>
        </w:r>
        <w:r w:rsidR="008F50A1">
          <w:t xml:space="preserve">tion of the data in each </w:t>
        </w:r>
      </w:ins>
      <w:ins w:id="78" w:author="Microsoft Office User" w:date="2017-08-04T11:51:00Z">
        <w:r w:rsidR="008F50A1">
          <w:t>step</w:t>
        </w:r>
      </w:ins>
      <w:ins w:id="79" w:author="Microsoft Office User" w:date="2017-08-04T11:43:00Z">
        <w:r w:rsidR="008F50A1">
          <w:t xml:space="preserve"> and</w:t>
        </w:r>
        <w:r w:rsidR="00466A15">
          <w:t xml:space="preserve"> often </w:t>
        </w:r>
      </w:ins>
      <w:ins w:id="80" w:author="Microsoft Office User" w:date="2017-08-04T11:45:00Z">
        <w:r w:rsidR="00466A15">
          <w:t>oscillates</w:t>
        </w:r>
      </w:ins>
      <w:ins w:id="81" w:author="Microsoft Office User" w:date="2017-08-04T11:43:00Z">
        <w:r w:rsidR="00466A15">
          <w:t xml:space="preserve"> </w:t>
        </w:r>
      </w:ins>
      <w:ins w:id="82" w:author="Microsoft Office User" w:date="2017-08-04T11:45:00Z">
        <w:r w:rsidR="00466A15">
          <w:t>around that point.</w:t>
        </w:r>
      </w:ins>
      <w:ins w:id="83" w:author="Microsoft Office User" w:date="2017-08-04T11:47:00Z">
        <w:r w:rsidR="00466A15">
          <w:t xml:space="preserve"> </w:t>
        </w:r>
      </w:ins>
      <w:moveToRangeStart w:id="84" w:author="Microsoft Office User" w:date="2017-08-04T11:47:00Z" w:name="move489610565"/>
      <w:moveTo w:id="85" w:author="Microsoft Office User" w:date="2017-08-04T11:47:00Z">
        <w:r w:rsidR="00466A15" w:rsidRPr="00213C91">
          <w:t>In practice, it's not that bad</w:t>
        </w:r>
      </w:moveTo>
      <w:ins w:id="86" w:author="Microsoft Office User" w:date="2017-08-04T11:47:00Z">
        <w:r w:rsidR="00466A15">
          <w:t xml:space="preserve"> and </w:t>
        </w:r>
        <w:proofErr w:type="spellStart"/>
        <w:r w:rsidR="00466A15">
          <w:t>SGD</w:t>
        </w:r>
        <w:proofErr w:type="spellEnd"/>
        <w:r w:rsidR="00466A15">
          <w:t xml:space="preserve"> often converges faster</w:t>
        </w:r>
        <w:r w:rsidR="008F50A1">
          <w:t>.</w:t>
        </w:r>
      </w:ins>
      <w:moveTo w:id="87" w:author="Microsoft Office User" w:date="2017-08-04T11:47:00Z">
        <w:del w:id="88" w:author="Microsoft Office User" w:date="2017-08-04T11:47:00Z">
          <w:r w:rsidR="00466A15" w:rsidRPr="00213C91" w:rsidDel="00466A15">
            <w:delText>.</w:delText>
          </w:r>
        </w:del>
      </w:moveTo>
      <w:moveToRangeEnd w:id="84"/>
    </w:p>
    <w:p w14:paraId="2426D3FD" w14:textId="009F67AE" w:rsidR="00755C1D" w:rsidRPr="00213C91" w:rsidRDefault="00755C1D" w:rsidP="00213C91">
      <w:pPr>
        <w:pStyle w:val="Heading2"/>
      </w:pPr>
      <w:r w:rsidRPr="00213C91">
        <w:t>Regularization</w:t>
      </w:r>
    </w:p>
    <w:p w14:paraId="0D141526" w14:textId="77777777" w:rsidR="00F41CEE" w:rsidRDefault="00F41CEE" w:rsidP="00F41CEE"/>
    <w:p w14:paraId="458321D3" w14:textId="0A3B45E5" w:rsidR="00255D0F" w:rsidRPr="00213C91" w:rsidRDefault="00F41CEE" w:rsidP="00213C91">
      <w:pPr>
        <w:pStyle w:val="NormalPACKT"/>
      </w:pPr>
      <w:r w:rsidRPr="00213C91">
        <w:t xml:space="preserve">The first way </w:t>
      </w:r>
      <w:r w:rsidR="00255D0F" w:rsidRPr="00213C91">
        <w:t>to</w:t>
      </w:r>
      <w:r w:rsidRPr="00213C91">
        <w:t xml:space="preserve"> prevent over fitting is by looking at the performance under</w:t>
      </w:r>
      <w:r w:rsidR="00255D0F" w:rsidRPr="00213C91">
        <w:t xml:space="preserve"> </w:t>
      </w:r>
      <w:r w:rsidRPr="00213C91">
        <w:t xml:space="preserve">validation set, and stopping to train as soon as </w:t>
      </w:r>
      <w:r w:rsidR="00255D0F" w:rsidRPr="00213C91">
        <w:t>it</w:t>
      </w:r>
      <w:r w:rsidRPr="00213C91">
        <w:t xml:space="preserve"> </w:t>
      </w:r>
      <w:r w:rsidR="00255D0F" w:rsidRPr="00213C91">
        <w:t>stops</w:t>
      </w:r>
      <w:r w:rsidRPr="00213C91">
        <w:t xml:space="preserve"> improving. It's called early termination, and it's still the best way to prevent </w:t>
      </w:r>
      <w:r w:rsidR="00255D0F" w:rsidRPr="00213C91">
        <w:t>neural</w:t>
      </w:r>
      <w:r w:rsidRPr="00213C91">
        <w:t xml:space="preserve"> network from over-optimizing on the training set. Another way is to apply regularization. Regularizing means applying artificial constraints on </w:t>
      </w:r>
      <w:r w:rsidR="00255D0F" w:rsidRPr="00213C91">
        <w:t>the</w:t>
      </w:r>
      <w:r w:rsidRPr="00213C91">
        <w:t xml:space="preserve"> network that implicitly reduce the number of free parameters</w:t>
      </w:r>
      <w:r w:rsidR="00255D0F" w:rsidRPr="00213C91">
        <w:t xml:space="preserve"> </w:t>
      </w:r>
      <w:r w:rsidRPr="00213C91">
        <w:t xml:space="preserve">while not making it more difficult to optimize. </w:t>
      </w:r>
    </w:p>
    <w:p w14:paraId="730353C5" w14:textId="77777777" w:rsidR="002E6E8E" w:rsidRDefault="002E6E8E" w:rsidP="00F41CEE"/>
    <w:p w14:paraId="6E1FC3EE" w14:textId="15D8E088" w:rsidR="00255D0F" w:rsidRDefault="00565987" w:rsidP="00213C91">
      <w:pPr>
        <w:pStyle w:val="FigurePACKT"/>
      </w:pPr>
      <w:r>
        <w:rPr>
          <w:noProof/>
          <w:lang w:val="en-IN" w:eastAsia="en-IN"/>
        </w:rPr>
        <w:lastRenderedPageBreak/>
        <w:drawing>
          <wp:inline distT="0" distB="0" distL="0" distR="0" wp14:anchorId="38400996" wp14:editId="7715AE9E">
            <wp:extent cx="5020310" cy="2786380"/>
            <wp:effectExtent l="0" t="0" r="8890" b="0"/>
            <wp:docPr id="50" name="Picture 50" descr="\\192.168.0.200\BookDrafts\8086_Learning Generative Adversarial Networks\Graphics\Chapter 1\B08086_01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0.200\BookDrafts\8086_Learning Generative Adversarial Networks\Graphics\Chapter 1\B08086_01_0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20310" cy="2786380"/>
                    </a:xfrm>
                    <a:prstGeom prst="rect">
                      <a:avLst/>
                    </a:prstGeom>
                    <a:noFill/>
                    <a:ln>
                      <a:noFill/>
                    </a:ln>
                  </pic:spPr>
                </pic:pic>
              </a:graphicData>
            </a:graphic>
          </wp:inline>
        </w:drawing>
      </w:r>
    </w:p>
    <w:p w14:paraId="18508F57" w14:textId="44FE4737" w:rsidR="002E6E8E" w:rsidRDefault="002E6E8E" w:rsidP="00213C91">
      <w:pPr>
        <w:pStyle w:val="FigureCaptionPACKT"/>
      </w:pPr>
      <w:r w:rsidRPr="00A40AD1">
        <w:rPr>
          <w:b/>
        </w:rPr>
        <w:t>Figure-</w:t>
      </w:r>
      <w:proofErr w:type="spellStart"/>
      <w:r w:rsidRPr="00A40AD1">
        <w:rPr>
          <w:b/>
        </w:rPr>
        <w:t>6</w:t>
      </w:r>
      <w:ins w:id="89" w:author="Microsoft Office User" w:date="2017-08-04T19:30:00Z">
        <w:r w:rsidR="0007035C">
          <w:rPr>
            <w:b/>
          </w:rPr>
          <w:t>a</w:t>
        </w:r>
      </w:ins>
      <w:proofErr w:type="spellEnd"/>
      <w:r w:rsidRPr="00A40AD1">
        <w:rPr>
          <w:b/>
        </w:rPr>
        <w:t>:</w:t>
      </w:r>
      <w:r>
        <w:t xml:space="preserve"> Early Termination</w:t>
      </w:r>
      <w:r>
        <w:tab/>
      </w:r>
    </w:p>
    <w:p w14:paraId="4B131A54" w14:textId="12D40490" w:rsidR="00793940" w:rsidRPr="002E4BAC" w:rsidRDefault="00793940" w:rsidP="00793940">
      <w:pPr>
        <w:pStyle w:val="LayoutInformationPACKT"/>
      </w:pPr>
      <w:proofErr w:type="spellStart"/>
      <w:r>
        <w:t>B08086_01_06.png</w:t>
      </w:r>
      <w:proofErr w:type="spellEnd"/>
    </w:p>
    <w:p w14:paraId="0F66908A" w14:textId="77777777" w:rsidR="002E6E8E" w:rsidRPr="00793940" w:rsidRDefault="002E6E8E" w:rsidP="00793940"/>
    <w:p w14:paraId="20DD58DD" w14:textId="5E332D20" w:rsidR="00F41CEE" w:rsidRPr="00213C91" w:rsidRDefault="00F41CEE" w:rsidP="00213C91">
      <w:pPr>
        <w:pStyle w:val="NormalPACKT"/>
      </w:pPr>
      <w:r w:rsidRPr="00213C91">
        <w:t>In the skinny jeans analogy</w:t>
      </w:r>
      <w:r w:rsidR="00CD7055" w:rsidRPr="00213C91">
        <w:t xml:space="preserve"> as shown in Figure-</w:t>
      </w:r>
      <w:proofErr w:type="spellStart"/>
      <w:r w:rsidR="00CD7055" w:rsidRPr="00213C91">
        <w:t>6b</w:t>
      </w:r>
      <w:proofErr w:type="spellEnd"/>
      <w:r w:rsidRPr="00213C91">
        <w:t xml:space="preserve">, think stretch pants. They fit just as well, but because they're flexible, they don't make things harder to fit in. The stretch pants of </w:t>
      </w:r>
      <w:r w:rsidR="00255D0F" w:rsidRPr="00213C91">
        <w:t xml:space="preserve">deep learning </w:t>
      </w:r>
      <w:r w:rsidRPr="00213C91">
        <w:t xml:space="preserve">are </w:t>
      </w:r>
      <w:r w:rsidR="00255D0F" w:rsidRPr="00213C91">
        <w:t xml:space="preserve">sometime </w:t>
      </w:r>
      <w:r w:rsidRPr="00213C91">
        <w:t xml:space="preserve">called </w:t>
      </w:r>
      <w:proofErr w:type="spellStart"/>
      <w:r w:rsidRPr="00213C91">
        <w:t>L2</w:t>
      </w:r>
      <w:proofErr w:type="spellEnd"/>
      <w:r w:rsidRPr="00213C91">
        <w:t xml:space="preserve"> Regularization. The idea is to add another term to the loss, which penalizes large weights.</w:t>
      </w:r>
    </w:p>
    <w:p w14:paraId="7DBB7CAC" w14:textId="77777777" w:rsidR="002E6E8E" w:rsidRDefault="002E6E8E" w:rsidP="00F41CEE"/>
    <w:p w14:paraId="053BCE1A" w14:textId="5A7445ED" w:rsidR="00793940" w:rsidRDefault="00B00914" w:rsidP="00213C91">
      <w:pPr>
        <w:pStyle w:val="FigurePACKT"/>
      </w:pPr>
      <w:r>
        <w:lastRenderedPageBreak/>
        <w:t xml:space="preserve"> </w:t>
      </w:r>
      <w:r w:rsidR="00565987">
        <w:rPr>
          <w:noProof/>
          <w:lang w:val="en-IN" w:eastAsia="en-IN"/>
        </w:rPr>
        <w:drawing>
          <wp:inline distT="0" distB="0" distL="0" distR="0" wp14:anchorId="1FD8BA27" wp14:editId="3E7CF29D">
            <wp:extent cx="5020310" cy="4002405"/>
            <wp:effectExtent l="0" t="0" r="8890" b="0"/>
            <wp:docPr id="51" name="Picture 51" descr="\\192.168.0.200\BookDrafts\8086_Learning Generative Adversarial Networks\Graphics\Chapter 1\B08086_01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0.200\BookDrafts\8086_Learning Generative Adversarial Networks\Graphics\Chapter 1\B08086_01_0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0310" cy="4002405"/>
                    </a:xfrm>
                    <a:prstGeom prst="rect">
                      <a:avLst/>
                    </a:prstGeom>
                    <a:noFill/>
                    <a:ln>
                      <a:noFill/>
                    </a:ln>
                  </pic:spPr>
                </pic:pic>
              </a:graphicData>
            </a:graphic>
          </wp:inline>
        </w:drawing>
      </w:r>
      <w:r w:rsidR="002E6E8E">
        <w:t xml:space="preserve">  </w:t>
      </w:r>
    </w:p>
    <w:p w14:paraId="58F3830D" w14:textId="2DAF9BF1" w:rsidR="00793940" w:rsidRDefault="00213C91" w:rsidP="00213C91">
      <w:pPr>
        <w:pStyle w:val="FigureCaptionPACKT"/>
      </w:pPr>
      <w:r w:rsidRPr="00A40AD1">
        <w:rPr>
          <w:b/>
        </w:rPr>
        <w:t>Figure-</w:t>
      </w:r>
      <w:proofErr w:type="spellStart"/>
      <w:r w:rsidRPr="00A40AD1">
        <w:rPr>
          <w:b/>
        </w:rPr>
        <w:t>6</w:t>
      </w:r>
      <w:ins w:id="90" w:author="Microsoft Office User" w:date="2017-08-04T19:30:00Z">
        <w:r w:rsidR="0007035C">
          <w:rPr>
            <w:b/>
          </w:rPr>
          <w:t>b</w:t>
        </w:r>
      </w:ins>
      <w:proofErr w:type="spellEnd"/>
      <w:r w:rsidRPr="00A40AD1">
        <w:rPr>
          <w:b/>
        </w:rPr>
        <w:t>:</w:t>
      </w:r>
      <w:r>
        <w:t xml:space="preserve"> Stretch Pant </w:t>
      </w:r>
      <w:ins w:id="91" w:author="Microsoft Office User" w:date="2017-08-04T19:28:00Z">
        <w:r w:rsidR="000D3089">
          <w:t xml:space="preserve">analogy </w:t>
        </w:r>
      </w:ins>
      <w:r>
        <w:t>of Deep Learning</w:t>
      </w:r>
    </w:p>
    <w:p w14:paraId="14E60F90" w14:textId="6ABFD290" w:rsidR="00793940" w:rsidRPr="002E4BAC" w:rsidRDefault="00793940" w:rsidP="00793940">
      <w:pPr>
        <w:pStyle w:val="LayoutInformationPACKT"/>
      </w:pPr>
      <w:proofErr w:type="spellStart"/>
      <w:r>
        <w:t>B08086_01_07.png</w:t>
      </w:r>
      <w:proofErr w:type="spellEnd"/>
    </w:p>
    <w:p w14:paraId="561C4092" w14:textId="77777777" w:rsidR="00793940" w:rsidRPr="00793940" w:rsidRDefault="00793940" w:rsidP="00793940"/>
    <w:p w14:paraId="5D2B15E3" w14:textId="77777777" w:rsidR="00793940" w:rsidRDefault="00793940" w:rsidP="00F41CEE"/>
    <w:p w14:paraId="2D306F9E" w14:textId="786BD6CC" w:rsidR="00A40AD1" w:rsidRDefault="00565987" w:rsidP="00213C91">
      <w:pPr>
        <w:pStyle w:val="FigurePACKT"/>
      </w:pPr>
      <w:r>
        <w:rPr>
          <w:noProof/>
          <w:lang w:val="en-IN" w:eastAsia="en-IN"/>
        </w:rPr>
        <w:lastRenderedPageBreak/>
        <w:drawing>
          <wp:inline distT="0" distB="0" distL="0" distR="0" wp14:anchorId="1BE4868F" wp14:editId="4DCACEC9">
            <wp:extent cx="5020310" cy="2553335"/>
            <wp:effectExtent l="0" t="0" r="8890" b="0"/>
            <wp:docPr id="52" name="Picture 52" descr="\\192.168.0.200\BookDrafts\8086_Learning Generative Adversarial Networks\Graphics\Chapter 1\B08086_01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0.200\BookDrafts\8086_Learning Generative Adversarial Networks\Graphics\Chapter 1\B08086_01_0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20310" cy="2553335"/>
                    </a:xfrm>
                    <a:prstGeom prst="rect">
                      <a:avLst/>
                    </a:prstGeom>
                    <a:noFill/>
                    <a:ln>
                      <a:noFill/>
                    </a:ln>
                  </pic:spPr>
                </pic:pic>
              </a:graphicData>
            </a:graphic>
          </wp:inline>
        </w:drawing>
      </w:r>
    </w:p>
    <w:p w14:paraId="5A273F89" w14:textId="5CE0F945" w:rsidR="00255D0F" w:rsidRDefault="00A40AD1" w:rsidP="00213C91">
      <w:pPr>
        <w:pStyle w:val="FigureCaptionPACKT"/>
      </w:pPr>
      <w:r w:rsidRPr="00A40AD1">
        <w:rPr>
          <w:b/>
        </w:rPr>
        <w:t>Figure-</w:t>
      </w:r>
      <w:proofErr w:type="spellStart"/>
      <w:r w:rsidRPr="00A40AD1">
        <w:rPr>
          <w:b/>
        </w:rPr>
        <w:t>6c</w:t>
      </w:r>
      <w:proofErr w:type="spellEnd"/>
      <w:r w:rsidRPr="00A40AD1">
        <w:rPr>
          <w:b/>
        </w:rPr>
        <w:t>:</w:t>
      </w:r>
      <w:r>
        <w:t xml:space="preserve"> </w:t>
      </w:r>
      <w:proofErr w:type="spellStart"/>
      <w:r>
        <w:t>L2</w:t>
      </w:r>
      <w:proofErr w:type="spellEnd"/>
      <w:r>
        <w:t xml:space="preserve"> Regularization</w:t>
      </w:r>
    </w:p>
    <w:p w14:paraId="65C63477" w14:textId="47B68002" w:rsidR="00F41CEE" w:rsidRDefault="00F41CEE" w:rsidP="00F41CEE"/>
    <w:p w14:paraId="4EB0957C" w14:textId="5BFDDEBD" w:rsidR="00793940" w:rsidRPr="002E4BAC" w:rsidRDefault="00793940" w:rsidP="00793940">
      <w:pPr>
        <w:pStyle w:val="LayoutInformationPACKT"/>
      </w:pPr>
      <w:proofErr w:type="spellStart"/>
      <w:r>
        <w:t>B08086_01_08.png</w:t>
      </w:r>
      <w:proofErr w:type="spellEnd"/>
    </w:p>
    <w:p w14:paraId="45AA5B45" w14:textId="0CEF6211" w:rsidR="00755C1D" w:rsidRPr="00213C91" w:rsidRDefault="00755C1D" w:rsidP="00213C91">
      <w:pPr>
        <w:pStyle w:val="Heading2"/>
      </w:pPr>
      <w:r w:rsidRPr="00213C91">
        <w:t>Shared weights</w:t>
      </w:r>
      <w:r w:rsidR="00EF233C" w:rsidRPr="00213C91">
        <w:t xml:space="preserve"> and Pooling</w:t>
      </w:r>
    </w:p>
    <w:p w14:paraId="08C653A7" w14:textId="501C7C91" w:rsidR="00EF233C" w:rsidRPr="00213C91" w:rsidRDefault="00EF233C" w:rsidP="00213C91">
      <w:pPr>
        <w:pStyle w:val="NormalPACKT"/>
      </w:pPr>
      <w:r w:rsidRPr="00213C91">
        <w:t xml:space="preserve">Let say an image has a cat in it and it doesn't really matter where the cat is in the image, it's still an image with a cat. If the network has to learn about cats in the left corner and about cats in the right corner, independently, that's a lot of work that it has to do. But objects and images are largely the same whether they're on the left or on the right of the picture. That's what's called </w:t>
      </w:r>
      <w:r w:rsidRPr="009A0C79">
        <w:rPr>
          <w:rStyle w:val="KeyWordPACKT"/>
          <w:rPrChange w:id="92" w:author="Dattatraya More" w:date="2017-08-02T18:31:00Z">
            <w:rPr/>
          </w:rPrChange>
        </w:rPr>
        <w:t>translation invariance</w:t>
      </w:r>
      <w:r w:rsidRPr="00213C91">
        <w:t>.</w:t>
      </w:r>
    </w:p>
    <w:p w14:paraId="04DFFE6F" w14:textId="2324524E" w:rsidR="00F41CEE" w:rsidRPr="00213C91" w:rsidRDefault="00F41CEE" w:rsidP="00213C91">
      <w:pPr>
        <w:pStyle w:val="NormalPACKT"/>
      </w:pPr>
      <w:r w:rsidRPr="00213C91">
        <w:t xml:space="preserve">The way </w:t>
      </w:r>
      <w:r w:rsidR="00EF233C" w:rsidRPr="00213C91">
        <w:t>of achieving</w:t>
      </w:r>
      <w:r w:rsidRPr="00213C91">
        <w:t xml:space="preserve"> this in </w:t>
      </w:r>
      <w:r w:rsidR="00EF233C" w:rsidRPr="00213C91">
        <w:t xml:space="preserve">the networks </w:t>
      </w:r>
      <w:r w:rsidRPr="00213C91">
        <w:t xml:space="preserve">is called weight sharing. When </w:t>
      </w:r>
      <w:r w:rsidR="00EF233C" w:rsidRPr="00213C91">
        <w:t>network</w:t>
      </w:r>
      <w:r w:rsidRPr="00213C91">
        <w:t xml:space="preserve"> know that two inputs can contain the same kind of information, then </w:t>
      </w:r>
      <w:r w:rsidR="00EF233C" w:rsidRPr="00213C91">
        <w:t>it can</w:t>
      </w:r>
      <w:r w:rsidRPr="00213C91">
        <w:t xml:space="preserve"> share the weights and train the weights jointly for those inputs. </w:t>
      </w:r>
      <w:ins w:id="93" w:author="Dattatraya More" w:date="2017-08-02T18:30:00Z">
        <w:r w:rsidR="009A0C79">
          <w:t>I</w:t>
        </w:r>
      </w:ins>
      <w:del w:id="94" w:author="Dattatraya More" w:date="2017-08-02T18:30:00Z">
        <w:r w:rsidRPr="00213C91" w:rsidDel="009A0C79">
          <w:delText>i</w:delText>
        </w:r>
      </w:del>
      <w:r w:rsidRPr="00213C91">
        <w:t xml:space="preserve">t is a very important idea. Statistical invariants, </w:t>
      </w:r>
      <w:r w:rsidR="00EF233C" w:rsidRPr="00213C91">
        <w:t xml:space="preserve">are </w:t>
      </w:r>
      <w:r w:rsidRPr="00213C91">
        <w:t>things that don't change on average across time or</w:t>
      </w:r>
      <w:r w:rsidR="00EF233C" w:rsidRPr="00213C91">
        <w:t xml:space="preserve"> </w:t>
      </w:r>
      <w:r w:rsidRPr="00213C91">
        <w:t>space, are everywhere. For images, the idea of weight sharing will get us to study convolutional networks. For text and sequences in general, it will lead us to recurrent neural networks.</w:t>
      </w:r>
    </w:p>
    <w:p w14:paraId="593ED5A8" w14:textId="77777777" w:rsidR="00A41C3B" w:rsidRDefault="00A41C3B" w:rsidP="00F41CEE"/>
    <w:p w14:paraId="4C1199B0" w14:textId="6D5E376D" w:rsidR="00793940" w:rsidRDefault="00565987" w:rsidP="00213C91">
      <w:pPr>
        <w:pStyle w:val="FigurePACKT"/>
      </w:pPr>
      <w:r>
        <w:rPr>
          <w:noProof/>
          <w:lang w:val="en-IN" w:eastAsia="en-IN"/>
        </w:rPr>
        <w:lastRenderedPageBreak/>
        <w:drawing>
          <wp:inline distT="0" distB="0" distL="0" distR="0" wp14:anchorId="2D0A803D" wp14:editId="6C78B254">
            <wp:extent cx="5020310" cy="3269615"/>
            <wp:effectExtent l="0" t="0" r="8890" b="6985"/>
            <wp:docPr id="54" name="Picture 54" descr="\\192.168.0.200\BookDrafts\8086_Learning Generative Adversarial Networks\Graphics\Chapter 1\B08086_01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0.200\BookDrafts\8086_Learning Generative Adversarial Networks\Graphics\Chapter 1\B08086_01_0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0310" cy="3269615"/>
                    </a:xfrm>
                    <a:prstGeom prst="rect">
                      <a:avLst/>
                    </a:prstGeom>
                    <a:noFill/>
                    <a:ln>
                      <a:noFill/>
                    </a:ln>
                  </pic:spPr>
                </pic:pic>
              </a:graphicData>
            </a:graphic>
          </wp:inline>
        </w:drawing>
      </w:r>
      <w:r w:rsidR="006F79E9">
        <w:t xml:space="preserve">    </w:t>
      </w:r>
    </w:p>
    <w:p w14:paraId="29953ABE" w14:textId="70E09D57" w:rsidR="00793940" w:rsidRDefault="00213C91" w:rsidP="00213C91">
      <w:pPr>
        <w:pStyle w:val="FigureCaptionPACKT"/>
      </w:pPr>
      <w:r w:rsidRPr="006F79E9">
        <w:rPr>
          <w:b/>
        </w:rPr>
        <w:t>Figure-</w:t>
      </w:r>
      <w:proofErr w:type="spellStart"/>
      <w:r w:rsidRPr="006F79E9">
        <w:rPr>
          <w:b/>
        </w:rPr>
        <w:t>7a</w:t>
      </w:r>
      <w:proofErr w:type="spellEnd"/>
      <w:r w:rsidRPr="006F79E9">
        <w:rPr>
          <w:b/>
        </w:rPr>
        <w:t>:</w:t>
      </w:r>
      <w:r>
        <w:t xml:space="preserve"> Translation Variance</w:t>
      </w:r>
      <w:r>
        <w:tab/>
      </w:r>
    </w:p>
    <w:p w14:paraId="313CDC46" w14:textId="3556DF3D" w:rsidR="00793940" w:rsidRPr="002E4BAC" w:rsidRDefault="00793940" w:rsidP="00793940">
      <w:pPr>
        <w:pStyle w:val="LayoutInformationPACKT"/>
      </w:pPr>
      <w:proofErr w:type="spellStart"/>
      <w:r>
        <w:t>B08086_01_09.png</w:t>
      </w:r>
      <w:proofErr w:type="spellEnd"/>
    </w:p>
    <w:p w14:paraId="5CFB56C6" w14:textId="77777777" w:rsidR="00793940" w:rsidRDefault="00793940" w:rsidP="00F41CEE"/>
    <w:p w14:paraId="5A978098" w14:textId="42B68D8F" w:rsidR="00A41C3B" w:rsidRDefault="00565987" w:rsidP="00213C91">
      <w:pPr>
        <w:pStyle w:val="FigurePACKT"/>
      </w:pPr>
      <w:r>
        <w:rPr>
          <w:noProof/>
          <w:lang w:val="en-IN" w:eastAsia="en-IN"/>
        </w:rPr>
        <w:lastRenderedPageBreak/>
        <w:drawing>
          <wp:inline distT="0" distB="0" distL="0" distR="0" wp14:anchorId="74F3BAC2" wp14:editId="21D35026">
            <wp:extent cx="5020310" cy="2777490"/>
            <wp:effectExtent l="0" t="0" r="8890" b="3810"/>
            <wp:docPr id="53" name="Picture 53" descr="\\192.168.0.200\BookDrafts\8086_Learning Generative Adversarial Networks\Graphics\Chapter 1\B08086_0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0.200\BookDrafts\8086_Learning Generative Adversarial Networks\Graphics\Chapter 1\B08086_01_1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20310" cy="2777490"/>
                    </a:xfrm>
                    <a:prstGeom prst="rect">
                      <a:avLst/>
                    </a:prstGeom>
                    <a:noFill/>
                    <a:ln>
                      <a:noFill/>
                    </a:ln>
                  </pic:spPr>
                </pic:pic>
              </a:graphicData>
            </a:graphic>
          </wp:inline>
        </w:drawing>
      </w:r>
    </w:p>
    <w:p w14:paraId="218E49BB" w14:textId="740117FA" w:rsidR="006F79E9" w:rsidRDefault="006F79E9" w:rsidP="00213C91">
      <w:pPr>
        <w:pStyle w:val="FigureCaptionPACKT"/>
      </w:pPr>
      <w:r w:rsidRPr="006F79E9">
        <w:rPr>
          <w:b/>
        </w:rPr>
        <w:t>Figure-</w:t>
      </w:r>
      <w:proofErr w:type="spellStart"/>
      <w:r w:rsidRPr="006F79E9">
        <w:rPr>
          <w:b/>
        </w:rPr>
        <w:t>7b</w:t>
      </w:r>
      <w:proofErr w:type="spellEnd"/>
      <w:r w:rsidRPr="006F79E9">
        <w:rPr>
          <w:b/>
        </w:rPr>
        <w:t>:</w:t>
      </w:r>
      <w:r>
        <w:t xml:space="preserve"> Weight Sharing</w:t>
      </w:r>
    </w:p>
    <w:p w14:paraId="27E0AF02" w14:textId="60BEF42F" w:rsidR="00E23D4F" w:rsidRPr="00793940" w:rsidRDefault="00793940" w:rsidP="00793940">
      <w:pPr>
        <w:pStyle w:val="LayoutInformationPACKT"/>
      </w:pPr>
      <w:proofErr w:type="spellStart"/>
      <w:r>
        <w:t>B08086_01_10.png</w:t>
      </w:r>
      <w:proofErr w:type="spellEnd"/>
    </w:p>
    <w:p w14:paraId="71A69A8B" w14:textId="75C17A2E" w:rsidR="00E23D4F" w:rsidRPr="00213C91" w:rsidRDefault="00E23D4F" w:rsidP="00213C91">
      <w:pPr>
        <w:pStyle w:val="NormalPACKT"/>
      </w:pPr>
      <w:r w:rsidRPr="00213C91">
        <w:t>To reduce the spatial extent of the feature maps in the convolutional pyramid</w:t>
      </w:r>
      <w:r w:rsidR="00A41C3B" w:rsidRPr="00213C91">
        <w:t>, a very small stride</w:t>
      </w:r>
      <w:r w:rsidR="006F79E9" w:rsidRPr="00213C91">
        <w:t xml:space="preserve"> could run and took </w:t>
      </w:r>
      <w:r w:rsidR="00A41C3B" w:rsidRPr="00213C91">
        <w:t xml:space="preserve">all the convolutions in a neighborhood and combined them somehow. This is known as </w:t>
      </w:r>
      <w:r w:rsidR="00A41C3B" w:rsidRPr="009A0C79">
        <w:rPr>
          <w:rStyle w:val="KeyWordPACKT"/>
          <w:rPrChange w:id="95" w:author="Dattatraya More" w:date="2017-08-02T18:31:00Z">
            <w:rPr/>
          </w:rPrChange>
        </w:rPr>
        <w:t>Pooling</w:t>
      </w:r>
      <w:r w:rsidR="00A41C3B" w:rsidRPr="00213C91">
        <w:t>.</w:t>
      </w:r>
    </w:p>
    <w:p w14:paraId="77CD16F1" w14:textId="7A14FBC6" w:rsidR="00BB6D83" w:rsidRPr="00213C91" w:rsidRDefault="00EF233C" w:rsidP="00213C91">
      <w:pPr>
        <w:pStyle w:val="NormalPACKT"/>
        <w:rPr>
          <w:rFonts w:eastAsiaTheme="minorEastAsia"/>
        </w:rPr>
      </w:pPr>
      <w:r w:rsidRPr="00213C91">
        <w:t xml:space="preserve">In max-pooling </w:t>
      </w:r>
      <w:r w:rsidR="00917A7A" w:rsidRPr="00213C91">
        <w:t xml:space="preserve"> as shown in Figure-</w:t>
      </w:r>
      <w:proofErr w:type="spellStart"/>
      <w:r w:rsidR="00917A7A" w:rsidRPr="00213C91">
        <w:t>7d</w:t>
      </w:r>
      <w:proofErr w:type="spellEnd"/>
      <w:r w:rsidR="00917A7A" w:rsidRPr="00213C91">
        <w:t xml:space="preserve">, </w:t>
      </w:r>
      <w:r w:rsidRPr="00213C91">
        <w:t>at</w:t>
      </w:r>
      <w:r w:rsidR="00BB6D83" w:rsidRPr="00213C91">
        <w:t xml:space="preserve"> every point in the future map, look</w:t>
      </w:r>
      <w:r w:rsidR="00B831A0" w:rsidRPr="00213C91">
        <w:t>ing</w:t>
      </w:r>
      <w:r w:rsidR="00BB6D83" w:rsidRPr="00213C91">
        <w:t xml:space="preserve"> at a small neighborhood around that point and compute the maximum of all the responses around it. There are some advantages to using max pooling. First, it doesn't add to your number of </w:t>
      </w:r>
      <w:r w:rsidR="00B831A0" w:rsidRPr="00213C91">
        <w:t>parameters. So,</w:t>
      </w:r>
      <w:r w:rsidR="00BB6D83" w:rsidRPr="00213C91">
        <w:t xml:space="preserve"> you don't risk an increasing over fitting. Second, it simply often yields more accurate models. However, since the convolutions that run below run at a lower stride, the model then becomes a lot more expensive to compute. </w:t>
      </w:r>
      <w:r w:rsidR="00A41C3B" w:rsidRPr="00213C91">
        <w:rPr>
          <w:rFonts w:eastAsiaTheme="minorEastAsia"/>
        </w:rPr>
        <w:t>Max pooling extracts the most important feature, whereas Average pooling sometimes can’t extract good features because it takes all into count and results an average value which may/may not be important for object detection type tasks.</w:t>
      </w:r>
    </w:p>
    <w:p w14:paraId="39B18A35" w14:textId="77777777" w:rsidR="00D92FAB" w:rsidRDefault="00D92FAB" w:rsidP="00BB6D83">
      <w:pPr>
        <w:rPr>
          <w:rFonts w:ascii="Georgia" w:eastAsiaTheme="minorEastAsia" w:hAnsi="Georgia"/>
          <w:color w:val="333333"/>
          <w:sz w:val="21"/>
          <w:szCs w:val="21"/>
        </w:rPr>
      </w:pPr>
    </w:p>
    <w:p w14:paraId="10E42785" w14:textId="6F9681DD" w:rsidR="00793940" w:rsidRDefault="00565987" w:rsidP="00213C91">
      <w:pPr>
        <w:pStyle w:val="FigurePACKT"/>
        <w:rPr>
          <w:rFonts w:eastAsiaTheme="minorEastAsia"/>
        </w:rPr>
      </w:pPr>
      <w:r>
        <w:rPr>
          <w:rFonts w:eastAsiaTheme="minorEastAsia"/>
          <w:noProof/>
          <w:lang w:val="en-IN" w:eastAsia="en-IN"/>
        </w:rPr>
        <w:lastRenderedPageBreak/>
        <w:drawing>
          <wp:inline distT="0" distB="0" distL="0" distR="0" wp14:anchorId="0299BE87" wp14:editId="7D102634">
            <wp:extent cx="5020310" cy="2984500"/>
            <wp:effectExtent l="0" t="0" r="8890" b="6350"/>
            <wp:docPr id="55" name="Picture 55" descr="\\192.168.0.200\BookDrafts\8086_Learning Generative Adversarial Networks\Graphics\Chapter 1\B08086_0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0.200\BookDrafts\8086_Learning Generative Adversarial Networks\Graphics\Chapter 1\B08086_01_1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0310" cy="2984500"/>
                    </a:xfrm>
                    <a:prstGeom prst="rect">
                      <a:avLst/>
                    </a:prstGeom>
                    <a:noFill/>
                    <a:ln>
                      <a:noFill/>
                    </a:ln>
                  </pic:spPr>
                </pic:pic>
              </a:graphicData>
            </a:graphic>
          </wp:inline>
        </w:drawing>
      </w:r>
      <w:r w:rsidR="006F79E9">
        <w:rPr>
          <w:rFonts w:eastAsiaTheme="minorEastAsia"/>
        </w:rPr>
        <w:t xml:space="preserve">    </w:t>
      </w:r>
    </w:p>
    <w:p w14:paraId="6AB8D261" w14:textId="4F6BCCCF" w:rsidR="00213C91" w:rsidRDefault="00213C91" w:rsidP="00213C91">
      <w:pPr>
        <w:pStyle w:val="FigureCaptionPACKT"/>
        <w:rPr>
          <w:rFonts w:eastAsiaTheme="minorEastAsia"/>
        </w:rPr>
      </w:pPr>
      <w:r w:rsidRPr="00A41C3B">
        <w:rPr>
          <w:rFonts w:eastAsiaTheme="minorEastAsia"/>
        </w:rPr>
        <w:t>Figure-</w:t>
      </w:r>
      <w:proofErr w:type="spellStart"/>
      <w:r>
        <w:rPr>
          <w:rFonts w:eastAsiaTheme="minorEastAsia"/>
        </w:rPr>
        <w:t>7c</w:t>
      </w:r>
      <w:proofErr w:type="spellEnd"/>
      <w:r w:rsidRPr="00A41C3B">
        <w:rPr>
          <w:rFonts w:eastAsiaTheme="minorEastAsia"/>
        </w:rPr>
        <w:t>:</w:t>
      </w:r>
      <w:r>
        <w:rPr>
          <w:rFonts w:eastAsiaTheme="minorEastAsia"/>
        </w:rPr>
        <w:t xml:space="preserve">  Pooling</w:t>
      </w:r>
    </w:p>
    <w:p w14:paraId="172F8919" w14:textId="18AAA4CA" w:rsidR="00793940" w:rsidRPr="00793940" w:rsidRDefault="00793940" w:rsidP="00793940">
      <w:pPr>
        <w:pStyle w:val="LayoutInformationPACKT"/>
      </w:pPr>
      <w:proofErr w:type="spellStart"/>
      <w:r>
        <w:t>B08086_01_11.png</w:t>
      </w:r>
      <w:proofErr w:type="spellEnd"/>
    </w:p>
    <w:p w14:paraId="57E56A65" w14:textId="77777777" w:rsidR="00793940" w:rsidRDefault="00793940" w:rsidP="00BB6D83">
      <w:pPr>
        <w:rPr>
          <w:rFonts w:ascii="Georgia" w:eastAsiaTheme="minorEastAsia" w:hAnsi="Georgia"/>
          <w:color w:val="333333"/>
          <w:sz w:val="21"/>
          <w:szCs w:val="21"/>
        </w:rPr>
      </w:pPr>
    </w:p>
    <w:p w14:paraId="3901CB18" w14:textId="2D00044D" w:rsidR="00A41C3B" w:rsidRDefault="00565987" w:rsidP="00213C91">
      <w:pPr>
        <w:pStyle w:val="FigurePACKT"/>
        <w:rPr>
          <w:rFonts w:eastAsiaTheme="minorEastAsia"/>
        </w:rPr>
      </w:pPr>
      <w:r>
        <w:rPr>
          <w:rFonts w:eastAsiaTheme="minorEastAsia"/>
          <w:noProof/>
          <w:lang w:val="en-IN" w:eastAsia="en-IN"/>
        </w:rPr>
        <w:lastRenderedPageBreak/>
        <w:drawing>
          <wp:inline distT="0" distB="0" distL="0" distR="0" wp14:anchorId="45ED0CE5" wp14:editId="6AD29DE3">
            <wp:extent cx="2475865" cy="2941320"/>
            <wp:effectExtent l="0" t="0" r="635" b="0"/>
            <wp:docPr id="56" name="Picture 56" descr="\\192.168.0.200\BookDrafts\8086_Learning Generative Adversarial Networks\Graphics\Chapter 1\B08086_01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0.200\BookDrafts\8086_Learning Generative Adversarial Networks\Graphics\Chapter 1\B08086_01_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5865" cy="2941320"/>
                    </a:xfrm>
                    <a:prstGeom prst="rect">
                      <a:avLst/>
                    </a:prstGeom>
                    <a:noFill/>
                    <a:ln>
                      <a:noFill/>
                    </a:ln>
                  </pic:spPr>
                </pic:pic>
              </a:graphicData>
            </a:graphic>
          </wp:inline>
        </w:drawing>
      </w:r>
    </w:p>
    <w:p w14:paraId="18FC67BE" w14:textId="77777777" w:rsidR="00A41C3B" w:rsidRDefault="00A41C3B" w:rsidP="00BB6D83">
      <w:pPr>
        <w:rPr>
          <w:rFonts w:ascii="Georgia" w:eastAsiaTheme="minorEastAsia" w:hAnsi="Georgia"/>
          <w:color w:val="333333"/>
          <w:sz w:val="21"/>
          <w:szCs w:val="21"/>
        </w:rPr>
      </w:pPr>
    </w:p>
    <w:p w14:paraId="11F61AEF" w14:textId="01FAAEF0" w:rsidR="00BB6D83" w:rsidRDefault="006F79E9" w:rsidP="00213C91">
      <w:pPr>
        <w:pStyle w:val="FigureCaptionPACKT"/>
      </w:pPr>
      <w:r>
        <w:rPr>
          <w:rFonts w:eastAsiaTheme="minorEastAsia"/>
        </w:rPr>
        <w:tab/>
      </w:r>
      <w:r w:rsidRPr="006F79E9">
        <w:rPr>
          <w:rFonts w:eastAsiaTheme="minorEastAsia"/>
          <w:b/>
        </w:rPr>
        <w:t>Figure-</w:t>
      </w:r>
      <w:proofErr w:type="spellStart"/>
      <w:r w:rsidRPr="006F79E9">
        <w:rPr>
          <w:rFonts w:eastAsiaTheme="minorEastAsia"/>
          <w:b/>
        </w:rPr>
        <w:t>7d</w:t>
      </w:r>
      <w:proofErr w:type="spellEnd"/>
      <w:r w:rsidRPr="006F79E9">
        <w:rPr>
          <w:rFonts w:eastAsiaTheme="minorEastAsia"/>
          <w:b/>
        </w:rPr>
        <w:t>:</w:t>
      </w:r>
      <w:r>
        <w:rPr>
          <w:rFonts w:eastAsiaTheme="minorEastAsia"/>
        </w:rPr>
        <w:t xml:space="preserve"> </w:t>
      </w:r>
      <w:r w:rsidR="00A41C3B">
        <w:rPr>
          <w:rFonts w:eastAsiaTheme="minorEastAsia"/>
        </w:rPr>
        <w:t>Max and Average Pooling</w:t>
      </w:r>
    </w:p>
    <w:p w14:paraId="2599F2C2" w14:textId="65809A92" w:rsidR="00793940" w:rsidRPr="00793940" w:rsidRDefault="00793940" w:rsidP="00793940">
      <w:pPr>
        <w:pStyle w:val="LayoutInformationPACKT"/>
      </w:pPr>
      <w:proofErr w:type="spellStart"/>
      <w:r>
        <w:t>B08086_01_12.png</w:t>
      </w:r>
      <w:proofErr w:type="spellEnd"/>
    </w:p>
    <w:p w14:paraId="13568ABC" w14:textId="77777777" w:rsidR="00917A7A" w:rsidRDefault="00917A7A" w:rsidP="00BB6D83">
      <w:pPr>
        <w:rPr>
          <w:b/>
        </w:rPr>
      </w:pPr>
    </w:p>
    <w:p w14:paraId="50C94C78" w14:textId="3D35E167" w:rsidR="00BB6D83" w:rsidRPr="00CC474E" w:rsidRDefault="00B831A0">
      <w:pPr>
        <w:pStyle w:val="Heading2"/>
        <w:pPrChange w:id="96" w:author="Dattatraya More" w:date="2017-08-02T15:11:00Z">
          <w:pPr>
            <w:pStyle w:val="Heading1"/>
          </w:pPr>
        </w:pPrChange>
      </w:pPr>
      <w:r w:rsidRPr="00CC474E">
        <w:t>Local Receptive field</w:t>
      </w:r>
    </w:p>
    <w:p w14:paraId="4EBD7579" w14:textId="293B7B0A" w:rsidR="00B831A0" w:rsidRPr="00213C91" w:rsidRDefault="00B831A0" w:rsidP="00213C91">
      <w:pPr>
        <w:pStyle w:val="NormalPACKT"/>
      </w:pPr>
      <w:r w:rsidRPr="00213C91">
        <w:t>A simple way to encode the local structure is</w:t>
      </w:r>
      <w:r w:rsidR="001449EF" w:rsidRPr="00213C91">
        <w:t xml:space="preserve"> </w:t>
      </w:r>
      <w:r w:rsidRPr="00213C91">
        <w:t xml:space="preserve">to connect a </w:t>
      </w:r>
      <w:proofErr w:type="spellStart"/>
      <w:r w:rsidRPr="00213C91">
        <w:t>submatrix</w:t>
      </w:r>
      <w:proofErr w:type="spellEnd"/>
      <w:r w:rsidRPr="00213C91">
        <w:t xml:space="preserve"> of adjacent input neurons into one single hidden neuron</w:t>
      </w:r>
      <w:r w:rsidR="001449EF" w:rsidRPr="00213C91">
        <w:t xml:space="preserve"> </w:t>
      </w:r>
      <w:r w:rsidRPr="00213C91">
        <w:t>belonging to the next layer. That single hidden neuron represents one local</w:t>
      </w:r>
      <w:r w:rsidR="001449EF" w:rsidRPr="00213C91">
        <w:t xml:space="preserve"> </w:t>
      </w:r>
      <w:r w:rsidRPr="00213C91">
        <w:t xml:space="preserve">receptive field. Let consider </w:t>
      </w:r>
      <w:proofErr w:type="spellStart"/>
      <w:r w:rsidRPr="00213C91">
        <w:t>CIFAR</w:t>
      </w:r>
      <w:proofErr w:type="spellEnd"/>
      <w:r w:rsidRPr="00213C91">
        <w:t xml:space="preserve">-10 images that has input </w:t>
      </w:r>
      <w:r w:rsidR="001449EF" w:rsidRPr="00213C91">
        <w:t xml:space="preserve">feature </w:t>
      </w:r>
      <w:r w:rsidRPr="00213C91">
        <w:t>of size [</w:t>
      </w:r>
      <w:proofErr w:type="spellStart"/>
      <w:r w:rsidRPr="00213C91">
        <w:t>32x32x3</w:t>
      </w:r>
      <w:proofErr w:type="spellEnd"/>
      <w:r w:rsidRPr="00213C91">
        <w:t xml:space="preserve">]. If the receptive field (or the filter </w:t>
      </w:r>
      <w:r w:rsidR="001449EF" w:rsidRPr="00213C91">
        <w:t xml:space="preserve">size) is </w:t>
      </w:r>
      <w:proofErr w:type="spellStart"/>
      <w:r w:rsidR="001449EF" w:rsidRPr="00213C91">
        <w:t>4x4</w:t>
      </w:r>
      <w:proofErr w:type="spellEnd"/>
      <w:r w:rsidRPr="00213C91">
        <w:t>, then each neuron in the Convolution L</w:t>
      </w:r>
      <w:r w:rsidR="001449EF" w:rsidRPr="00213C91">
        <w:t>ayer will have weights to a [</w:t>
      </w:r>
      <w:proofErr w:type="spellStart"/>
      <w:r w:rsidR="001449EF" w:rsidRPr="00213C91">
        <w:t>4x4</w:t>
      </w:r>
      <w:r w:rsidRPr="00213C91">
        <w:t>x3</w:t>
      </w:r>
      <w:proofErr w:type="spellEnd"/>
      <w:r w:rsidRPr="00213C91">
        <w:t xml:space="preserve">] region in the </w:t>
      </w:r>
      <w:r w:rsidR="001449EF" w:rsidRPr="00213C91">
        <w:t>input feature, for a total of 4*4</w:t>
      </w:r>
      <w:r w:rsidRPr="00213C91">
        <w:t xml:space="preserve">*3 = </w:t>
      </w:r>
      <w:r w:rsidR="001449EF" w:rsidRPr="00213C91">
        <w:t>48</w:t>
      </w:r>
      <w:r w:rsidRPr="00213C91">
        <w:t xml:space="preserve"> weights (and +1 bias parameter). The extent of the connectivity along the depth axis must be 3, since this is the </w:t>
      </w:r>
      <w:r w:rsidR="001449EF" w:rsidRPr="00213C91">
        <w:t>depth (or</w:t>
      </w:r>
      <w:r w:rsidRPr="00213C91">
        <w:t xml:space="preserve"> number of channel: </w:t>
      </w:r>
      <w:proofErr w:type="spellStart"/>
      <w:r w:rsidRPr="00213C91">
        <w:t>RGB</w:t>
      </w:r>
      <w:proofErr w:type="spellEnd"/>
      <w:r w:rsidRPr="00213C91">
        <w:t xml:space="preserve">) of the input </w:t>
      </w:r>
      <w:r w:rsidR="001449EF" w:rsidRPr="00213C91">
        <w:t>feature</w:t>
      </w:r>
      <w:r w:rsidRPr="00213C91">
        <w:t>.</w:t>
      </w:r>
    </w:p>
    <w:p w14:paraId="23E864D4" w14:textId="7628545F" w:rsidR="00F41CEE" w:rsidRPr="00CC474E" w:rsidRDefault="00755C1D">
      <w:pPr>
        <w:pStyle w:val="Heading2"/>
        <w:pPrChange w:id="97" w:author="Dattatraya More" w:date="2017-08-02T15:11:00Z">
          <w:pPr>
            <w:pStyle w:val="Heading1"/>
          </w:pPr>
        </w:pPrChange>
      </w:pPr>
      <w:r w:rsidRPr="00CC474E">
        <w:t>Conv</w:t>
      </w:r>
      <w:r w:rsidR="002921B6" w:rsidRPr="00CC474E">
        <w:t xml:space="preserve">olutional </w:t>
      </w:r>
      <w:r w:rsidR="00BB6D83" w:rsidRPr="00CC474E">
        <w:t>Net</w:t>
      </w:r>
      <w:r w:rsidR="002921B6" w:rsidRPr="00CC474E">
        <w:t xml:space="preserve">work- </w:t>
      </w:r>
      <w:proofErr w:type="spellStart"/>
      <w:r w:rsidR="002921B6" w:rsidRPr="00CC474E">
        <w:t>ConvNet</w:t>
      </w:r>
      <w:proofErr w:type="spellEnd"/>
    </w:p>
    <w:p w14:paraId="5DAF357D" w14:textId="41236BB4" w:rsidR="00F41CEE" w:rsidRPr="00213C91" w:rsidRDefault="00F41CEE" w:rsidP="00213C91">
      <w:pPr>
        <w:pStyle w:val="NormalPACKT"/>
      </w:pPr>
      <w:proofErr w:type="spellStart"/>
      <w:r w:rsidRPr="00213C91">
        <w:t>Convnets</w:t>
      </w:r>
      <w:proofErr w:type="spellEnd"/>
      <w:r w:rsidRPr="00213C91">
        <w:t xml:space="preserve"> are neural networks that share </w:t>
      </w:r>
      <w:r w:rsidR="001449EF" w:rsidRPr="00213C91">
        <w:t>their parameters</w:t>
      </w:r>
      <w:ins w:id="98" w:author="Microsoft Office User" w:date="2017-08-04T13:15:00Z">
        <w:r w:rsidR="000A5E96">
          <w:t>/weights</w:t>
        </w:r>
      </w:ins>
      <w:r w:rsidR="001449EF" w:rsidRPr="00213C91">
        <w:t xml:space="preserve"> across space. An image </w:t>
      </w:r>
      <w:r w:rsidRPr="00213C91">
        <w:t>can be represented as a flat pancake</w:t>
      </w:r>
      <w:ins w:id="99" w:author="Microsoft Office User" w:date="2017-08-04T13:16:00Z">
        <w:r w:rsidR="0057560A">
          <w:t xml:space="preserve"> that</w:t>
        </w:r>
      </w:ins>
      <w:r w:rsidRPr="00213C91">
        <w:t xml:space="preserve"> has width</w:t>
      </w:r>
      <w:ins w:id="100" w:author="Microsoft Office User" w:date="2017-08-04T13:16:00Z">
        <w:r w:rsidR="0057560A">
          <w:t>,</w:t>
        </w:r>
      </w:ins>
      <w:r w:rsidRPr="00213C91">
        <w:t xml:space="preserve"> height</w:t>
      </w:r>
      <w:ins w:id="101" w:author="Microsoft Office User" w:date="2017-08-04T13:16:00Z">
        <w:r w:rsidR="0057560A">
          <w:t xml:space="preserve"> and </w:t>
        </w:r>
      </w:ins>
      <w:ins w:id="102" w:author="Microsoft Office User" w:date="2017-08-04T13:17:00Z">
        <w:r w:rsidR="0057560A">
          <w:t xml:space="preserve">depth or number of channel (for </w:t>
        </w:r>
        <w:proofErr w:type="spellStart"/>
        <w:r w:rsidR="0057560A">
          <w:t>RGB</w:t>
        </w:r>
        <w:proofErr w:type="spellEnd"/>
        <w:r w:rsidR="0057560A">
          <w:t>-</w:t>
        </w:r>
      </w:ins>
      <w:r w:rsidRPr="00213C91">
        <w:t xml:space="preserve"> </w:t>
      </w:r>
      <w:del w:id="103" w:author="Microsoft Office User" w:date="2017-08-04T19:34:00Z">
        <w:r w:rsidRPr="00213C91" w:rsidDel="00040668">
          <w:delText xml:space="preserve"> red</w:delText>
        </w:r>
      </w:del>
      <w:ins w:id="104" w:author="Microsoft Office User" w:date="2017-08-04T19:34:00Z">
        <w:r w:rsidR="00040668">
          <w:t xml:space="preserve">having </w:t>
        </w:r>
        <w:r w:rsidR="00040668" w:rsidRPr="00213C91">
          <w:t>red</w:t>
        </w:r>
      </w:ins>
      <w:r w:rsidRPr="00213C91">
        <w:t>, green, and blue channel</w:t>
      </w:r>
      <w:ins w:id="105" w:author="Microsoft Office User" w:date="2017-08-04T13:18:00Z">
        <w:r w:rsidR="0057560A">
          <w:t xml:space="preserve"> the </w:t>
        </w:r>
      </w:ins>
      <w:r w:rsidRPr="00213C91">
        <w:t>depth is 3</w:t>
      </w:r>
      <w:ins w:id="106" w:author="Microsoft Office User" w:date="2017-08-04T13:18:00Z">
        <w:r w:rsidR="0057560A">
          <w:t>, whereas for grayscale the depth is 1)</w:t>
        </w:r>
      </w:ins>
      <w:r w:rsidRPr="00213C91">
        <w:t xml:space="preserve">. </w:t>
      </w:r>
      <w:ins w:id="107" w:author="Microsoft Office User" w:date="2017-08-04T19:32:00Z">
        <w:r w:rsidR="000B70A6">
          <w:t xml:space="preserve">Now </w:t>
        </w:r>
      </w:ins>
      <w:ins w:id="108" w:author="Microsoft Office User" w:date="2017-08-04T19:33:00Z">
        <w:r w:rsidR="000B70A6">
          <w:t>let’s</w:t>
        </w:r>
      </w:ins>
      <w:ins w:id="109" w:author="Microsoft Office User" w:date="2017-08-04T19:32:00Z">
        <w:r w:rsidR="000B70A6">
          <w:t xml:space="preserve"> </w:t>
        </w:r>
      </w:ins>
      <w:ins w:id="110" w:author="Microsoft Office User" w:date="2017-08-04T19:33:00Z">
        <w:r w:rsidR="000B70A6">
          <w:t>slide</w:t>
        </w:r>
      </w:ins>
      <w:ins w:id="111" w:author="Microsoft Office User" w:date="2017-08-04T19:32:00Z">
        <w:r w:rsidR="000B70A6">
          <w:t xml:space="preserve"> a tiny neural network having K outputs across</w:t>
        </w:r>
      </w:ins>
      <w:ins w:id="112" w:author="Microsoft Office User" w:date="2017-08-04T19:33:00Z">
        <w:r w:rsidR="000B70A6">
          <w:t xml:space="preserve"> </w:t>
        </w:r>
        <w:r w:rsidR="000B70A6">
          <w:lastRenderedPageBreak/>
          <w:t>the image without changing the weights</w:t>
        </w:r>
      </w:ins>
      <w:commentRangeStart w:id="113"/>
      <w:commentRangeStart w:id="114"/>
      <w:del w:id="115" w:author="Microsoft Office User" w:date="2017-08-04T19:34:00Z">
        <w:r w:rsidRPr="00213C91" w:rsidDel="000B70A6">
          <w:delText xml:space="preserve">Now imagine taking a small patch of this image and running a tiny neural </w:delText>
        </w:r>
        <w:commentRangeEnd w:id="113"/>
        <w:r w:rsidR="00E60908" w:rsidDel="000B70A6">
          <w:rPr>
            <w:rStyle w:val="CommentReference"/>
            <w:rFonts w:ascii="Arial" w:hAnsi="Arial" w:cs="Arial"/>
            <w:bCs/>
          </w:rPr>
          <w:commentReference w:id="113"/>
        </w:r>
        <w:commentRangeEnd w:id="114"/>
        <w:r w:rsidR="000B70A6" w:rsidDel="000B70A6">
          <w:rPr>
            <w:rStyle w:val="CommentReference"/>
            <w:rFonts w:ascii="Arial" w:hAnsi="Arial" w:cs="Arial"/>
            <w:bCs/>
          </w:rPr>
          <w:commentReference w:id="114"/>
        </w:r>
        <w:r w:rsidRPr="00213C91" w:rsidDel="000B70A6">
          <w:delText>netw</w:delText>
        </w:r>
        <w:r w:rsidR="007732B2" w:rsidRPr="00213C91" w:rsidDel="000B70A6">
          <w:delText xml:space="preserve">ork on it, with say, K outputs. </w:delText>
        </w:r>
        <w:r w:rsidRPr="00213C91" w:rsidDel="000B70A6">
          <w:delText>Now let's slide</w:delText>
        </w:r>
        <w:r w:rsidR="007732B2" w:rsidRPr="00213C91" w:rsidDel="000B70A6">
          <w:delText xml:space="preserve"> (like painting it with a brush)</w:delText>
        </w:r>
        <w:r w:rsidRPr="00213C91" w:rsidDel="000B70A6">
          <w:delText xml:space="preserve"> </w:delText>
        </w:r>
        <w:r w:rsidR="007732B2" w:rsidRPr="00213C91" w:rsidDel="000B70A6">
          <w:delText>a</w:delText>
        </w:r>
        <w:r w:rsidRPr="00213C91" w:rsidDel="000B70A6">
          <w:delText xml:space="preserve"> little neural network across the image without changing the weights</w:delText>
        </w:r>
      </w:del>
      <w:r w:rsidRPr="00213C91">
        <w:t>.</w:t>
      </w:r>
    </w:p>
    <w:p w14:paraId="7B8C359A" w14:textId="77777777" w:rsidR="00D92FAB" w:rsidRDefault="00D92FAB" w:rsidP="00F41CEE"/>
    <w:p w14:paraId="457F2C1C" w14:textId="0250B27A" w:rsidR="00793940" w:rsidRDefault="00565987" w:rsidP="00213C91">
      <w:pPr>
        <w:pStyle w:val="FigurePACKT"/>
        <w:rPr>
          <w:ins w:id="116" w:author="Microsoft Office User" w:date="2017-08-04T12:29:00Z"/>
        </w:rPr>
      </w:pPr>
      <w:r>
        <w:rPr>
          <w:noProof/>
          <w:lang w:val="en-IN" w:eastAsia="en-IN"/>
        </w:rPr>
        <w:drawing>
          <wp:inline distT="0" distB="0" distL="0" distR="0" wp14:anchorId="558C0787" wp14:editId="4DCE66F5">
            <wp:extent cx="5020310" cy="3070860"/>
            <wp:effectExtent l="0" t="0" r="8890" b="0"/>
            <wp:docPr id="57" name="Picture 57" descr="\\192.168.0.200\BookDrafts\8086_Learning Generative Adversarial Networks\Graphics\Chapter 1\B08086_0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92.168.0.200\BookDrafts\8086_Learning Generative Adversarial Networks\Graphics\Chapter 1\B08086_01_1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0310" cy="3070860"/>
                    </a:xfrm>
                    <a:prstGeom prst="rect">
                      <a:avLst/>
                    </a:prstGeom>
                    <a:noFill/>
                    <a:ln>
                      <a:noFill/>
                    </a:ln>
                  </pic:spPr>
                </pic:pic>
              </a:graphicData>
            </a:graphic>
          </wp:inline>
        </w:drawing>
      </w:r>
      <w:r w:rsidR="00B145A0">
        <w:t xml:space="preserve">  </w:t>
      </w:r>
    </w:p>
    <w:p w14:paraId="784F0EAF" w14:textId="2AFBA651" w:rsidR="00CA655B" w:rsidRDefault="00CA655B" w:rsidP="00CA655B">
      <w:pPr>
        <w:pStyle w:val="FigureCaptionPACKT"/>
        <w:rPr>
          <w:ins w:id="117" w:author="Microsoft Office User" w:date="2017-08-04T12:29:00Z"/>
        </w:rPr>
      </w:pPr>
      <w:ins w:id="118" w:author="Microsoft Office User" w:date="2017-08-04T12:29:00Z">
        <w:r w:rsidRPr="00D92FAB">
          <w:rPr>
            <w:b/>
          </w:rPr>
          <w:t>Figure-</w:t>
        </w:r>
        <w:proofErr w:type="spellStart"/>
        <w:r w:rsidRPr="00D92FAB">
          <w:rPr>
            <w:b/>
          </w:rPr>
          <w:t>8a</w:t>
        </w:r>
        <w:proofErr w:type="spellEnd"/>
        <w:r w:rsidRPr="00D92FAB">
          <w:rPr>
            <w:b/>
          </w:rPr>
          <w:t>:</w:t>
        </w:r>
        <w:r>
          <w:t xml:space="preserve"> Weight </w:t>
        </w:r>
        <w:proofErr w:type="gramStart"/>
        <w:r>
          <w:t>Sharing</w:t>
        </w:r>
        <w:proofErr w:type="gramEnd"/>
        <w:r>
          <w:t xml:space="preserve"> across space</w:t>
        </w:r>
      </w:ins>
    </w:p>
    <w:p w14:paraId="5FEBE8CE" w14:textId="77777777" w:rsidR="00CA655B" w:rsidRDefault="00CA655B" w:rsidP="00213C91">
      <w:pPr>
        <w:pStyle w:val="FigurePACKT"/>
      </w:pPr>
    </w:p>
    <w:p w14:paraId="75C311AF" w14:textId="77777777" w:rsidR="00793940" w:rsidRDefault="00793940" w:rsidP="00F41CEE"/>
    <w:p w14:paraId="738FF24C" w14:textId="11B6ADEE" w:rsidR="00793940" w:rsidRPr="00793940" w:rsidRDefault="00793940" w:rsidP="00793940">
      <w:pPr>
        <w:pStyle w:val="LayoutInformationPACKT"/>
      </w:pPr>
      <w:proofErr w:type="spellStart"/>
      <w:r>
        <w:t>B08086_01_13.png</w:t>
      </w:r>
      <w:proofErr w:type="spellEnd"/>
    </w:p>
    <w:p w14:paraId="578A66A0" w14:textId="77777777" w:rsidR="00793940" w:rsidRDefault="00793940" w:rsidP="00F41CEE"/>
    <w:p w14:paraId="41DA7B90" w14:textId="3D014204" w:rsidR="00793940" w:rsidRDefault="00565987" w:rsidP="00F41CEE">
      <w:r>
        <w:rPr>
          <w:noProof/>
          <w:lang w:val="en-IN" w:eastAsia="en-IN"/>
        </w:rPr>
        <w:lastRenderedPageBreak/>
        <w:drawing>
          <wp:inline distT="0" distB="0" distL="0" distR="0" wp14:anchorId="02FC4921" wp14:editId="37471519">
            <wp:extent cx="5020310" cy="2769235"/>
            <wp:effectExtent l="0" t="0" r="8890" b="0"/>
            <wp:docPr id="8" name="Picture 8" descr="\\192.168.0.200\BookDrafts\8086_Learning Generative Adversarial Networks\Graphics\Chapter 1\B08086_01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2.168.0.200\BookDrafts\8086_Learning Generative Adversarial Networks\Graphics\Chapter 1\B08086_01_1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0310" cy="2769235"/>
                    </a:xfrm>
                    <a:prstGeom prst="rect">
                      <a:avLst/>
                    </a:prstGeom>
                    <a:noFill/>
                    <a:ln>
                      <a:noFill/>
                    </a:ln>
                  </pic:spPr>
                </pic:pic>
              </a:graphicData>
            </a:graphic>
          </wp:inline>
        </w:drawing>
      </w:r>
    </w:p>
    <w:p w14:paraId="2E29932F" w14:textId="0C00482C" w:rsidR="00565987" w:rsidRPr="00793940" w:rsidRDefault="00565987" w:rsidP="00565987">
      <w:pPr>
        <w:pStyle w:val="LayoutInformationPACKT"/>
      </w:pPr>
      <w:proofErr w:type="spellStart"/>
      <w:r>
        <w:t>B08086_01_14</w:t>
      </w:r>
      <w:r>
        <w:t>a</w:t>
      </w:r>
      <w:r>
        <w:t>.png</w:t>
      </w:r>
      <w:proofErr w:type="spellEnd"/>
    </w:p>
    <w:p w14:paraId="7C56EF5C" w14:textId="77777777" w:rsidR="00565987" w:rsidRDefault="00565987" w:rsidP="00F41CEE"/>
    <w:p w14:paraId="06BC22FA" w14:textId="50B3F3AE" w:rsidR="00080A55" w:rsidRDefault="00CA655B" w:rsidP="00213C91">
      <w:pPr>
        <w:pStyle w:val="FigurePACKT"/>
      </w:pPr>
      <w:ins w:id="119" w:author="Microsoft Office User" w:date="2017-08-04T12:28:00Z">
        <w:r>
          <w:rPr>
            <w:noProof/>
            <w:lang w:val="en-IN" w:eastAsia="en-IN"/>
          </w:rPr>
          <w:drawing>
            <wp:inline distT="0" distB="0" distL="0" distR="0" wp14:anchorId="6E7D529A" wp14:editId="22983028">
              <wp:extent cx="5029200" cy="2286000"/>
              <wp:effectExtent l="0" t="0" r="0" b="0"/>
              <wp:docPr id="34" name="Picture 34" descr="../Desktop/Screen%20Shot%202017-08-04%20at%2012.23.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4%20at%2012.23.52%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286000"/>
                      </a:xfrm>
                      <a:prstGeom prst="rect">
                        <a:avLst/>
                      </a:prstGeom>
                      <a:noFill/>
                      <a:ln>
                        <a:noFill/>
                      </a:ln>
                    </pic:spPr>
                  </pic:pic>
                </a:graphicData>
              </a:graphic>
            </wp:inline>
          </w:drawing>
        </w:r>
      </w:ins>
    </w:p>
    <w:p w14:paraId="19D75014" w14:textId="66F4CAF2" w:rsidR="00B145A0" w:rsidRDefault="00B73AA2" w:rsidP="007F09AE">
      <w:pPr>
        <w:pStyle w:val="FigureCaptionPACKT"/>
      </w:pPr>
      <w:commentRangeStart w:id="120"/>
      <w:r w:rsidRPr="00D92FAB">
        <w:rPr>
          <w:b/>
        </w:rPr>
        <w:t>Figur</w:t>
      </w:r>
      <w:r w:rsidR="00D92FAB" w:rsidRPr="00D92FAB">
        <w:rPr>
          <w:b/>
        </w:rPr>
        <w:t>e-</w:t>
      </w:r>
      <w:proofErr w:type="spellStart"/>
      <w:r w:rsidR="00D92FAB" w:rsidRPr="00D92FAB">
        <w:rPr>
          <w:b/>
        </w:rPr>
        <w:t>8</w:t>
      </w:r>
      <w:ins w:id="121" w:author="Microsoft Office User" w:date="2017-08-04T12:30:00Z">
        <w:r w:rsidR="00CA655B">
          <w:rPr>
            <w:b/>
          </w:rPr>
          <w:t>b</w:t>
        </w:r>
      </w:ins>
      <w:proofErr w:type="spellEnd"/>
      <w:r w:rsidR="00D92FAB" w:rsidRPr="00D92FAB">
        <w:rPr>
          <w:b/>
        </w:rPr>
        <w:t>:</w:t>
      </w:r>
      <w:r w:rsidR="00D92FAB">
        <w:t xml:space="preserve"> Convolution</w:t>
      </w:r>
      <w:ins w:id="122" w:author="Microsoft Office User" w:date="2017-08-04T12:28:00Z">
        <w:r w:rsidR="00CA655B">
          <w:t>al pyramid with</w:t>
        </w:r>
      </w:ins>
      <w:r w:rsidR="00D92FAB">
        <w:t xml:space="preserve"> layers of convolution</w:t>
      </w:r>
      <w:commentRangeEnd w:id="120"/>
      <w:r w:rsidR="007F09AE">
        <w:rPr>
          <w:rStyle w:val="CommentReference"/>
          <w:rFonts w:ascii="Arial" w:hAnsi="Arial" w:cs="Arial"/>
          <w:bCs/>
          <w:lang w:val="en-US"/>
        </w:rPr>
        <w:commentReference w:id="120"/>
      </w:r>
    </w:p>
    <w:p w14:paraId="70DF68FC" w14:textId="77777777" w:rsidR="00D92FAB" w:rsidRDefault="00D92FAB" w:rsidP="00F41CEE"/>
    <w:p w14:paraId="68C3BB3D" w14:textId="01DD6826" w:rsidR="00793940" w:rsidRPr="00793940" w:rsidRDefault="00793940" w:rsidP="00793940">
      <w:pPr>
        <w:pStyle w:val="LayoutInformationPACKT"/>
      </w:pPr>
      <w:proofErr w:type="spellStart"/>
      <w:r>
        <w:t>B08086_01_14</w:t>
      </w:r>
      <w:r w:rsidR="00565987">
        <w:t>b</w:t>
      </w:r>
      <w:r>
        <w:t>.png</w:t>
      </w:r>
      <w:proofErr w:type="spellEnd"/>
    </w:p>
    <w:p w14:paraId="65BEEE2A" w14:textId="77777777" w:rsidR="00793940" w:rsidRDefault="00793940" w:rsidP="00F41CEE"/>
    <w:p w14:paraId="318BC6D4" w14:textId="79020DDC" w:rsidR="007732B2" w:rsidRPr="00B524E3" w:rsidRDefault="00F41CEE" w:rsidP="00B524E3">
      <w:pPr>
        <w:pStyle w:val="NormalPACKT"/>
      </w:pPr>
      <w:r w:rsidRPr="00B524E3">
        <w:lastRenderedPageBreak/>
        <w:t>On the output,</w:t>
      </w:r>
      <w:ins w:id="123" w:author="Microsoft Office User" w:date="2017-08-04T19:35:00Z">
        <w:r w:rsidR="00040668">
          <w:t xml:space="preserve"> a different image will be drawn having different width, different height and different depth (from just </w:t>
        </w:r>
        <w:proofErr w:type="spellStart"/>
        <w:r w:rsidR="00040668">
          <w:t>R</w:t>
        </w:r>
        <w:proofErr w:type="gramStart"/>
        <w:r w:rsidR="00040668">
          <w:t>,G,B</w:t>
        </w:r>
        <w:proofErr w:type="spellEnd"/>
        <w:proofErr w:type="gramEnd"/>
        <w:r w:rsidR="00040668">
          <w:t xml:space="preserve"> color channels to K </w:t>
        </w:r>
      </w:ins>
      <w:ins w:id="124" w:author="Microsoft Office User" w:date="2017-08-04T19:37:00Z">
        <w:r w:rsidR="00040668">
          <w:t xml:space="preserve">number of </w:t>
        </w:r>
      </w:ins>
      <w:ins w:id="125" w:author="Microsoft Office User" w:date="2017-08-04T19:35:00Z">
        <w:r w:rsidR="00040668">
          <w:t>channels)</w:t>
        </w:r>
      </w:ins>
      <w:ins w:id="126" w:author="Microsoft Office User" w:date="2017-08-04T19:37:00Z">
        <w:r w:rsidR="00040668">
          <w:t>.</w:t>
        </w:r>
      </w:ins>
      <w:r w:rsidRPr="00B524E3">
        <w:t xml:space="preserve">This operation is </w:t>
      </w:r>
      <w:ins w:id="127" w:author="Microsoft Office User" w:date="2017-08-04T19:36:00Z">
        <w:r w:rsidR="00040668">
          <w:t>known as</w:t>
        </w:r>
        <w:r w:rsidR="00040668" w:rsidRPr="00B524E3">
          <w:t xml:space="preserve"> </w:t>
        </w:r>
      </w:ins>
      <w:r w:rsidRPr="00B524E3">
        <w:t xml:space="preserve"> convolution.</w:t>
      </w:r>
    </w:p>
    <w:p w14:paraId="46A045A7" w14:textId="0C3C9B77" w:rsidR="00D76614" w:rsidRDefault="007732B2" w:rsidP="00B524E3">
      <w:pPr>
        <w:pStyle w:val="NormalPACKT"/>
        <w:rPr>
          <w:ins w:id="128" w:author="Microsoft Office User" w:date="2017-08-04T19:38:00Z"/>
        </w:rPr>
      </w:pPr>
      <w:r w:rsidRPr="00B524E3">
        <w:t xml:space="preserve">A </w:t>
      </w:r>
      <w:proofErr w:type="spellStart"/>
      <w:r w:rsidRPr="00B524E3">
        <w:t>C</w:t>
      </w:r>
      <w:r w:rsidR="00F41CEE" w:rsidRPr="00B524E3">
        <w:t>onvnet</w:t>
      </w:r>
      <w:proofErr w:type="spellEnd"/>
      <w:r w:rsidR="00F41CEE" w:rsidRPr="00B524E3">
        <w:t xml:space="preserve"> is going to basically be a deep network </w:t>
      </w:r>
      <w:ins w:id="129" w:author="Microsoft Office User" w:date="2017-08-04T19:38:00Z">
        <w:r w:rsidR="00D76614">
          <w:t>having layers of convolutions stack together to form a pyramid like structure. As you can see from the picture above that the network takes an image as input of dimension (w</w:t>
        </w:r>
      </w:ins>
      <w:ins w:id="130" w:author="Microsoft Office User" w:date="2017-08-04T19:43:00Z">
        <w:r w:rsidR="00D76614">
          <w:t>idth</w:t>
        </w:r>
      </w:ins>
      <w:ins w:id="131" w:author="Microsoft Office User" w:date="2017-08-04T19:38:00Z">
        <w:r w:rsidR="00D76614">
          <w:t xml:space="preserve"> x h</w:t>
        </w:r>
      </w:ins>
      <w:ins w:id="132" w:author="Microsoft Office User" w:date="2017-08-04T19:43:00Z">
        <w:r w:rsidR="00D76614">
          <w:t>eight</w:t>
        </w:r>
      </w:ins>
      <w:ins w:id="133" w:author="Microsoft Office User" w:date="2017-08-04T19:38:00Z">
        <w:r w:rsidR="00D76614">
          <w:t xml:space="preserve"> x</w:t>
        </w:r>
      </w:ins>
      <w:ins w:id="134" w:author="Microsoft Office User" w:date="2017-08-04T19:43:00Z">
        <w:r w:rsidR="00D76614">
          <w:t xml:space="preserve"> </w:t>
        </w:r>
      </w:ins>
      <w:ins w:id="135" w:author="Microsoft Office User" w:date="2017-08-04T19:38:00Z">
        <w:r w:rsidR="00D76614">
          <w:t>d</w:t>
        </w:r>
      </w:ins>
      <w:ins w:id="136" w:author="Microsoft Office User" w:date="2017-08-04T19:43:00Z">
        <w:r w:rsidR="00D76614">
          <w:t>epth</w:t>
        </w:r>
      </w:ins>
      <w:ins w:id="137" w:author="Microsoft Office User" w:date="2017-08-04T19:38:00Z">
        <w:r w:rsidR="00D76614">
          <w:t xml:space="preserve">) and then apply convolutions progressively over it </w:t>
        </w:r>
      </w:ins>
      <w:ins w:id="138" w:author="Microsoft Office User" w:date="2017-08-04T19:43:00Z">
        <w:r w:rsidR="00D76614">
          <w:t xml:space="preserve">to </w:t>
        </w:r>
      </w:ins>
      <w:ins w:id="139" w:author="Microsoft Office User" w:date="2017-08-04T19:38:00Z">
        <w:r w:rsidR="00D76614">
          <w:t>reduce spatial dimension while increasing the depth which is roughly equivalent to its semantic complexity.</w:t>
        </w:r>
      </w:ins>
      <w:ins w:id="140" w:author="Microsoft Office User" w:date="2017-08-04T19:44:00Z">
        <w:r w:rsidR="00D76614">
          <w:t xml:space="preserve"> Let’s understand some of the common terminology in convent.</w:t>
        </w:r>
      </w:ins>
    </w:p>
    <w:p w14:paraId="1B2F93CD" w14:textId="77777777" w:rsidR="00D76614" w:rsidRDefault="00D76614" w:rsidP="00B524E3">
      <w:pPr>
        <w:pStyle w:val="NormalPACKT"/>
        <w:rPr>
          <w:ins w:id="141" w:author="Microsoft Office User" w:date="2017-08-04T19:44:00Z"/>
        </w:rPr>
      </w:pPr>
    </w:p>
    <w:p w14:paraId="78EC5B57" w14:textId="68FC35A0" w:rsidR="00021BC7" w:rsidRPr="00B524E3" w:rsidRDefault="00F41CEE" w:rsidP="00B524E3">
      <w:pPr>
        <w:pStyle w:val="NormalPACKT"/>
      </w:pPr>
      <w:r w:rsidRPr="00B524E3">
        <w:t xml:space="preserve">Each </w:t>
      </w:r>
      <w:ins w:id="142" w:author="Microsoft Office User" w:date="2017-08-04T19:46:00Z">
        <w:r w:rsidR="00BC2989">
          <w:t>layer or depth</w:t>
        </w:r>
        <w:r w:rsidR="00BC2989" w:rsidRPr="00B524E3">
          <w:t xml:space="preserve"> </w:t>
        </w:r>
      </w:ins>
      <w:r w:rsidRPr="00B524E3">
        <w:t xml:space="preserve">in </w:t>
      </w:r>
      <w:r w:rsidR="007732B2" w:rsidRPr="00B524E3">
        <w:t>the</w:t>
      </w:r>
      <w:r w:rsidRPr="00B524E3">
        <w:t xml:space="preserve"> </w:t>
      </w:r>
      <w:ins w:id="143" w:author="Microsoft Office User" w:date="2017-08-04T19:46:00Z">
        <w:r w:rsidR="00BC2989">
          <w:t xml:space="preserve">image </w:t>
        </w:r>
      </w:ins>
      <w:r w:rsidRPr="00B524E3">
        <w:t>stack is called a feature map</w:t>
      </w:r>
      <w:ins w:id="144" w:author="Microsoft Office User" w:date="2017-08-04T19:46:00Z">
        <w:r w:rsidR="00BC2989">
          <w:t xml:space="preserve"> and patches or kernel are used </w:t>
        </w:r>
      </w:ins>
      <w:ins w:id="145" w:author="Microsoft Office User" w:date="2017-08-04T19:47:00Z">
        <w:r w:rsidR="00BC2989">
          <w:t>for</w:t>
        </w:r>
      </w:ins>
      <w:r w:rsidRPr="00B524E3">
        <w:t xml:space="preserve"> mapping three feature maps to K feature maps. </w:t>
      </w:r>
      <w:ins w:id="146" w:author="Microsoft Office User" w:date="2017-08-04T19:49:00Z">
        <w:r w:rsidR="000A400D">
          <w:t xml:space="preserve">A </w:t>
        </w:r>
      </w:ins>
      <w:r w:rsidRPr="00B524E3">
        <w:t>stride</w:t>
      </w:r>
      <w:ins w:id="147" w:author="Microsoft Office User" w:date="2017-08-04T19:49:00Z">
        <w:r w:rsidR="000A400D">
          <w:t xml:space="preserve"> is </w:t>
        </w:r>
      </w:ins>
      <w:r w:rsidRPr="00B524E3">
        <w:t xml:space="preserve">the number of pixels that </w:t>
      </w:r>
      <w:ins w:id="148" w:author="Microsoft Office User" w:date="2017-08-04T19:50:00Z">
        <w:r w:rsidR="000A400D">
          <w:t>is shifted</w:t>
        </w:r>
      </w:ins>
      <w:r w:rsidRPr="00B524E3">
        <w:t xml:space="preserve"> each time you move your filter.</w:t>
      </w:r>
      <w:r w:rsidR="002430DF" w:rsidRPr="00B524E3">
        <w:t xml:space="preserve"> </w:t>
      </w:r>
      <w:ins w:id="149" w:author="Microsoft Office User" w:date="2017-08-04T19:50:00Z">
        <w:r w:rsidR="000A400D">
          <w:t>Depending</w:t>
        </w:r>
      </w:ins>
      <w:r w:rsidR="007732B2" w:rsidRPr="00B524E3">
        <w:t xml:space="preserve"> on the type of padding</w:t>
      </w:r>
      <w:ins w:id="150" w:author="Microsoft Office User" w:date="2017-08-04T19:50:00Z">
        <w:r w:rsidR="000A400D">
          <w:t xml:space="preserve"> a </w:t>
        </w:r>
        <w:r w:rsidR="000A400D" w:rsidRPr="00B524E3">
          <w:t>stride of 1 makes the output roughly</w:t>
        </w:r>
      </w:ins>
      <w:r w:rsidRPr="00B524E3">
        <w:t xml:space="preserve"> the same size as the input. A stride of 2 </w:t>
      </w:r>
      <w:ins w:id="151" w:author="Microsoft Office User" w:date="2017-08-04T19:51:00Z">
        <w:r w:rsidR="000A400D">
          <w:t>makes</w:t>
        </w:r>
        <w:r w:rsidR="000A400D" w:rsidRPr="00B524E3">
          <w:t xml:space="preserve"> </w:t>
        </w:r>
      </w:ins>
      <w:r w:rsidRPr="00B524E3">
        <w:t>it's about half the size. I</w:t>
      </w:r>
      <w:r w:rsidR="007732B2" w:rsidRPr="00B524E3">
        <w:t xml:space="preserve">n </w:t>
      </w:r>
      <w:ins w:id="152" w:author="Microsoft Office User" w:date="2017-08-04T19:51:00Z">
        <w:r w:rsidR="000A400D">
          <w:t xml:space="preserve">case of </w:t>
        </w:r>
      </w:ins>
      <w:r w:rsidR="007732B2" w:rsidRPr="00B524E3">
        <w:t xml:space="preserve">valid padding, sliding </w:t>
      </w:r>
      <w:ins w:id="153" w:author="Microsoft Office User" w:date="2017-08-04T19:48:00Z">
        <w:r w:rsidR="0076457B">
          <w:t xml:space="preserve">filter </w:t>
        </w:r>
      </w:ins>
      <w:r w:rsidR="007732B2" w:rsidRPr="00B524E3">
        <w:t>don’t</w:t>
      </w:r>
      <w:r w:rsidRPr="00B524E3">
        <w:t xml:space="preserve"> </w:t>
      </w:r>
      <w:ins w:id="154" w:author="Microsoft Office User" w:date="2017-08-04T19:51:00Z">
        <w:r w:rsidR="000A400D">
          <w:t xml:space="preserve">cross </w:t>
        </w:r>
      </w:ins>
      <w:r w:rsidRPr="00B524E3">
        <w:t>the edge</w:t>
      </w:r>
      <w:r w:rsidR="007732B2" w:rsidRPr="00B524E3">
        <w:t xml:space="preserve"> of the image, whereas in same-padding it </w:t>
      </w:r>
      <w:del w:id="155" w:author="Microsoft Office User" w:date="2017-08-04T20:32:00Z">
        <w:r w:rsidR="007732B2" w:rsidRPr="00B524E3" w:rsidDel="00ED52C5">
          <w:delText>go</w:delText>
        </w:r>
      </w:del>
      <w:ins w:id="156" w:author="Microsoft Office User" w:date="2017-08-04T20:32:00Z">
        <w:r w:rsidR="00ED52C5" w:rsidRPr="00B524E3">
          <w:t>goes</w:t>
        </w:r>
      </w:ins>
      <w:r w:rsidR="007732B2" w:rsidRPr="00B524E3">
        <w:t xml:space="preserve"> off the edge and pad</w:t>
      </w:r>
      <w:ins w:id="157" w:author="Microsoft Office User" w:date="2017-08-04T19:52:00Z">
        <w:r w:rsidR="000A400D">
          <w:t>ded</w:t>
        </w:r>
      </w:ins>
      <w:r w:rsidR="007732B2" w:rsidRPr="00B524E3">
        <w:t xml:space="preserve"> with zeros </w:t>
      </w:r>
      <w:ins w:id="158" w:author="Microsoft Office User" w:date="2017-08-04T19:51:00Z">
        <w:r w:rsidR="000A400D">
          <w:t>to make</w:t>
        </w:r>
      </w:ins>
      <w:r w:rsidR="007732B2" w:rsidRPr="00B524E3">
        <w:t xml:space="preserve"> the output map size exactly the same size as the input map.</w:t>
      </w:r>
    </w:p>
    <w:p w14:paraId="17B5117B" w14:textId="6844C963" w:rsidR="00793940" w:rsidRDefault="00565987" w:rsidP="00B524E3">
      <w:pPr>
        <w:pStyle w:val="FigurePACKT"/>
      </w:pPr>
      <w:r>
        <w:rPr>
          <w:noProof/>
          <w:lang w:val="en-IN" w:eastAsia="en-IN"/>
        </w:rPr>
        <w:drawing>
          <wp:inline distT="0" distB="0" distL="0" distR="0" wp14:anchorId="5C8F18E5" wp14:editId="0EA4EDD5">
            <wp:extent cx="5020310" cy="2726055"/>
            <wp:effectExtent l="0" t="0" r="8890" b="0"/>
            <wp:docPr id="58" name="Picture 58" descr="\\192.168.0.200\BookDrafts\8086_Learning Generative Adversarial Networks\Graphics\Chapter 1\B08086_01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92.168.0.200\BookDrafts\8086_Learning Generative Adversarial Networks\Graphics\Chapter 1\B08086_01_1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0310" cy="2726055"/>
                    </a:xfrm>
                    <a:prstGeom prst="rect">
                      <a:avLst/>
                    </a:prstGeom>
                    <a:noFill/>
                    <a:ln>
                      <a:noFill/>
                    </a:ln>
                  </pic:spPr>
                </pic:pic>
              </a:graphicData>
            </a:graphic>
          </wp:inline>
        </w:drawing>
      </w:r>
      <w:r w:rsidR="00021BC7">
        <w:t xml:space="preserve">     </w:t>
      </w:r>
    </w:p>
    <w:p w14:paraId="0DB2AEBE" w14:textId="77777777" w:rsidR="00793940" w:rsidRDefault="00793940" w:rsidP="00F41CEE"/>
    <w:p w14:paraId="1501474B" w14:textId="049D3102" w:rsidR="00793940" w:rsidRPr="00793940" w:rsidRDefault="00793940" w:rsidP="00793940">
      <w:pPr>
        <w:pStyle w:val="LayoutInformationPACKT"/>
      </w:pPr>
      <w:proofErr w:type="spellStart"/>
      <w:r>
        <w:t>B08086_01_15.png</w:t>
      </w:r>
      <w:proofErr w:type="spellEnd"/>
    </w:p>
    <w:p w14:paraId="1AE66D71" w14:textId="77777777" w:rsidR="00793940" w:rsidRDefault="00793940" w:rsidP="00F41CEE"/>
    <w:p w14:paraId="6B98D8E0" w14:textId="5B4AF365" w:rsidR="00F41CEE" w:rsidRDefault="00565987" w:rsidP="00B524E3">
      <w:pPr>
        <w:pStyle w:val="FigurePACKT"/>
      </w:pPr>
      <w:r>
        <w:rPr>
          <w:noProof/>
          <w:lang w:val="en-IN" w:eastAsia="en-IN"/>
        </w:rPr>
        <w:lastRenderedPageBreak/>
        <w:drawing>
          <wp:inline distT="0" distB="0" distL="0" distR="0" wp14:anchorId="1B5226DC" wp14:editId="5A5DCB3E">
            <wp:extent cx="5020310" cy="3295015"/>
            <wp:effectExtent l="0" t="0" r="8890" b="635"/>
            <wp:docPr id="59" name="Picture 59" descr="\\192.168.0.200\BookDrafts\8086_Learning Generative Adversarial Networks\Graphics\Chapter 1\B08086_01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92.168.0.200\BookDrafts\8086_Learning Generative Adversarial Networks\Graphics\Chapter 1\B08086_01_1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0310" cy="3295015"/>
                    </a:xfrm>
                    <a:prstGeom prst="rect">
                      <a:avLst/>
                    </a:prstGeom>
                    <a:noFill/>
                    <a:ln>
                      <a:noFill/>
                    </a:ln>
                  </pic:spPr>
                </pic:pic>
              </a:graphicData>
            </a:graphic>
          </wp:inline>
        </w:drawing>
      </w:r>
    </w:p>
    <w:p w14:paraId="12A3BF53" w14:textId="2D3C559B" w:rsidR="00B73AA2" w:rsidRDefault="00D92FAB" w:rsidP="00B524E3">
      <w:pPr>
        <w:pStyle w:val="FigureCaptionPACKT"/>
      </w:pPr>
      <w:r w:rsidRPr="00D92FAB">
        <w:rPr>
          <w:b/>
        </w:rPr>
        <w:t>Figure-</w:t>
      </w:r>
      <w:proofErr w:type="spellStart"/>
      <w:r w:rsidRPr="00D92FAB">
        <w:rPr>
          <w:b/>
        </w:rPr>
        <w:t>8</w:t>
      </w:r>
      <w:ins w:id="159" w:author="Microsoft Office User" w:date="2017-08-04T19:54:00Z">
        <w:r w:rsidR="009705EE">
          <w:rPr>
            <w:b/>
          </w:rPr>
          <w:t>c</w:t>
        </w:r>
      </w:ins>
      <w:proofErr w:type="spellEnd"/>
      <w:del w:id="160" w:author="Microsoft Office User" w:date="2017-08-04T19:54:00Z">
        <w:r w:rsidRPr="00D92FAB" w:rsidDel="009705EE">
          <w:rPr>
            <w:b/>
          </w:rPr>
          <w:delText>b</w:delText>
        </w:r>
      </w:del>
      <w:r w:rsidRPr="00D92FAB">
        <w:rPr>
          <w:b/>
        </w:rPr>
        <w:t>:</w:t>
      </w:r>
      <w:r>
        <w:t xml:space="preserve"> Different terminology related to Conv</w:t>
      </w:r>
      <w:r w:rsidR="006B210D">
        <w:t xml:space="preserve">olutional </w:t>
      </w:r>
      <w:r>
        <w:t>Net</w:t>
      </w:r>
      <w:r w:rsidR="006B210D">
        <w:t>work</w:t>
      </w:r>
    </w:p>
    <w:p w14:paraId="3F96CC3E" w14:textId="77777777" w:rsidR="00C90659" w:rsidRDefault="00C90659" w:rsidP="00793940"/>
    <w:p w14:paraId="6CC77425" w14:textId="1D6DC6D6" w:rsidR="00793940" w:rsidRPr="00793940" w:rsidRDefault="00793940" w:rsidP="00793940">
      <w:pPr>
        <w:pStyle w:val="LayoutInformationPACKT"/>
      </w:pPr>
      <w:proofErr w:type="spellStart"/>
      <w:r>
        <w:t>B08086_01_16.png</w:t>
      </w:r>
      <w:proofErr w:type="spellEnd"/>
    </w:p>
    <w:p w14:paraId="373D1114" w14:textId="77777777" w:rsidR="00793940" w:rsidRPr="00793940" w:rsidRDefault="00793940" w:rsidP="00793940"/>
    <w:p w14:paraId="3CC50116" w14:textId="77777777" w:rsidR="00793940" w:rsidRPr="00793940" w:rsidRDefault="00793940" w:rsidP="00793940"/>
    <w:p w14:paraId="5E61563D" w14:textId="372DD997" w:rsidR="005C74A9" w:rsidRPr="00B524E3" w:rsidRDefault="005C74A9" w:rsidP="00B524E3">
      <w:pPr>
        <w:pStyle w:val="Heading1"/>
      </w:pPr>
      <w:proofErr w:type="spellStart"/>
      <w:r w:rsidRPr="00B524E3">
        <w:t>Deconvolution</w:t>
      </w:r>
      <w:proofErr w:type="spellEnd"/>
      <w:r w:rsidRPr="00B524E3">
        <w:t xml:space="preserve"> or Transpose Convolution</w:t>
      </w:r>
    </w:p>
    <w:p w14:paraId="75013E4F" w14:textId="77777777" w:rsidR="005C74A9" w:rsidRPr="005C74A9" w:rsidRDefault="005C74A9" w:rsidP="00281E7D">
      <w:pPr>
        <w:rPr>
          <w:b/>
        </w:rPr>
      </w:pPr>
    </w:p>
    <w:p w14:paraId="71886648" w14:textId="0E19FB13" w:rsidR="00281E7D" w:rsidRPr="00B524E3" w:rsidRDefault="00281E7D" w:rsidP="00B524E3">
      <w:pPr>
        <w:pStyle w:val="NormalPACKT"/>
      </w:pPr>
      <w:r w:rsidRPr="00B524E3">
        <w:t xml:space="preserve">In </w:t>
      </w:r>
      <w:r w:rsidR="00B06569" w:rsidRPr="00B524E3">
        <w:t>the case of</w:t>
      </w:r>
      <w:r w:rsidRPr="00B524E3">
        <w:t xml:space="preserve"> computer vision application where resolution of final output is required to be larger than input, </w:t>
      </w:r>
      <w:proofErr w:type="spellStart"/>
      <w:r w:rsidR="00B06569" w:rsidRPr="00B524E3">
        <w:t>deconvolution</w:t>
      </w:r>
      <w:proofErr w:type="spellEnd"/>
      <w:r w:rsidR="00B06569" w:rsidRPr="00B524E3">
        <w:t>/transposed convolution is the de-facto standard</w:t>
      </w:r>
      <w:r w:rsidRPr="00B524E3">
        <w:t xml:space="preserve">. This layer is used in very popular </w:t>
      </w:r>
      <w:r w:rsidR="00B06569" w:rsidRPr="00B524E3">
        <w:t xml:space="preserve">in </w:t>
      </w:r>
      <w:r w:rsidRPr="00B524E3">
        <w:t xml:space="preserve">applications like </w:t>
      </w:r>
      <w:r w:rsidRPr="009A0C79">
        <w:rPr>
          <w:rStyle w:val="KeyWordPACKT"/>
          <w:rPrChange w:id="161" w:author="Dattatraya More" w:date="2017-08-02T18:34:00Z">
            <w:rPr/>
          </w:rPrChange>
        </w:rPr>
        <w:t>Generative Adversarial Networks</w:t>
      </w:r>
      <w:ins w:id="162" w:author="Dattatraya More" w:date="2017-08-02T18:34:00Z">
        <w:r w:rsidR="009A0C79">
          <w:t xml:space="preserve"> </w:t>
        </w:r>
      </w:ins>
      <w:r w:rsidRPr="00B524E3">
        <w:t>(</w:t>
      </w:r>
      <w:proofErr w:type="spellStart"/>
      <w:r w:rsidRPr="009A0C79">
        <w:rPr>
          <w:rStyle w:val="KeyWordPACKT"/>
          <w:rPrChange w:id="163" w:author="Dattatraya More" w:date="2017-08-02T18:34:00Z">
            <w:rPr/>
          </w:rPrChange>
        </w:rPr>
        <w:t>GAN</w:t>
      </w:r>
      <w:proofErr w:type="spellEnd"/>
      <w:r w:rsidRPr="00B524E3">
        <w:t>), image super-resolution, surface depth estimation from image, optical flow estimation etc.</w:t>
      </w:r>
    </w:p>
    <w:p w14:paraId="1F7DD742" w14:textId="15C1BBD5" w:rsidR="005F2D46" w:rsidRPr="00B524E3" w:rsidDel="009A0C79" w:rsidRDefault="00526963" w:rsidP="00B524E3">
      <w:pPr>
        <w:pStyle w:val="NormalPACKT"/>
        <w:rPr>
          <w:del w:id="164" w:author="Dattatraya More" w:date="2017-08-02T18:34:00Z"/>
        </w:rPr>
      </w:pPr>
      <w:r w:rsidRPr="00B524E3">
        <w:t xml:space="preserve">CNN </w:t>
      </w:r>
      <w:r w:rsidR="00B06569" w:rsidRPr="00B524E3">
        <w:t xml:space="preserve">in general </w:t>
      </w:r>
      <w:r w:rsidRPr="00B524E3">
        <w:t>performs down-sampling, i.e. they produce output of lower resolution than the input</w:t>
      </w:r>
      <w:r w:rsidR="00B06569" w:rsidRPr="00B524E3">
        <w:t xml:space="preserve">. Whereas in </w:t>
      </w:r>
      <w:proofErr w:type="spellStart"/>
      <w:r w:rsidR="00B06569" w:rsidRPr="00B524E3">
        <w:t>d</w:t>
      </w:r>
      <w:r w:rsidR="005F2D46" w:rsidRPr="00B524E3">
        <w:t>econvolution</w:t>
      </w:r>
      <w:proofErr w:type="spellEnd"/>
      <w:r w:rsidR="005F2D46" w:rsidRPr="00B524E3">
        <w:t xml:space="preserve"> layer up</w:t>
      </w:r>
      <w:r w:rsidR="005C74A9" w:rsidRPr="00B524E3">
        <w:t>-</w:t>
      </w:r>
      <w:r w:rsidR="005F2D46" w:rsidRPr="00B524E3">
        <w:t>samples the image to get the same resolution as the input image.</w:t>
      </w:r>
      <w:r w:rsidR="005C74A9" w:rsidRPr="00B524E3">
        <w:t xml:space="preserve"> Note since</w:t>
      </w:r>
      <w:r w:rsidR="005F2D46" w:rsidRPr="00B524E3">
        <w:t xml:space="preserve"> a naive up</w:t>
      </w:r>
      <w:r w:rsidR="005C74A9" w:rsidRPr="00B524E3">
        <w:t>-</w:t>
      </w:r>
      <w:r w:rsidR="005F2D46" w:rsidRPr="00B524E3">
        <w:t>sampling inadvertently loses details, a better option is to have a trainable up</w:t>
      </w:r>
      <w:r w:rsidR="005C74A9" w:rsidRPr="00B524E3">
        <w:t>-</w:t>
      </w:r>
      <w:r w:rsidR="005F2D46" w:rsidRPr="00B524E3">
        <w:t>sampling convolutional layer, whose parameters will change during training. </w:t>
      </w:r>
    </w:p>
    <w:p w14:paraId="6FCFE90C" w14:textId="77777777" w:rsidR="00090780" w:rsidRPr="00B524E3" w:rsidRDefault="00090780" w:rsidP="00B524E3">
      <w:pPr>
        <w:pStyle w:val="NormalPACKT"/>
      </w:pPr>
    </w:p>
    <w:p w14:paraId="403B74BC" w14:textId="308EC2B2" w:rsidR="00090780" w:rsidRPr="00CA655B" w:rsidRDefault="00090780" w:rsidP="00B524E3">
      <w:pPr>
        <w:pStyle w:val="NormalPACKT"/>
        <w:rPr>
          <w:rStyle w:val="CodeHighlightedPACKT"/>
          <w:rPrChange w:id="165" w:author="Microsoft Office User" w:date="2017-08-04T12:26:00Z">
            <w:rPr/>
          </w:rPrChange>
        </w:rPr>
      </w:pPr>
      <w:proofErr w:type="spellStart"/>
      <w:r w:rsidRPr="00B524E3">
        <w:t>Tensorflow</w:t>
      </w:r>
      <w:proofErr w:type="spellEnd"/>
      <w:r w:rsidRPr="00B524E3">
        <w:t xml:space="preserve"> method: </w:t>
      </w:r>
      <w:proofErr w:type="spellStart"/>
      <w:r w:rsidRPr="00CA655B">
        <w:rPr>
          <w:rStyle w:val="CodeHighlightedPACKT"/>
          <w:rPrChange w:id="166" w:author="Microsoft Office User" w:date="2017-08-04T12:26:00Z">
            <w:rPr/>
          </w:rPrChange>
        </w:rPr>
        <w:t>tf.nn.conv2d_</w:t>
      </w:r>
      <w:proofErr w:type="gramStart"/>
      <w:r w:rsidRPr="00CA655B">
        <w:rPr>
          <w:rStyle w:val="CodeHighlightedPACKT"/>
          <w:rPrChange w:id="167" w:author="Microsoft Office User" w:date="2017-08-04T12:26:00Z">
            <w:rPr/>
          </w:rPrChange>
        </w:rPr>
        <w:t>transpose</w:t>
      </w:r>
      <w:proofErr w:type="spellEnd"/>
      <w:r w:rsidRPr="00CA655B">
        <w:rPr>
          <w:rStyle w:val="CodeHighlightedPACKT"/>
          <w:rPrChange w:id="168" w:author="Microsoft Office User" w:date="2017-08-04T12:26:00Z">
            <w:rPr/>
          </w:rPrChange>
        </w:rPr>
        <w:t>(</w:t>
      </w:r>
      <w:proofErr w:type="gramEnd"/>
      <w:r w:rsidRPr="00CA655B">
        <w:rPr>
          <w:rStyle w:val="CodeHighlightedPACKT"/>
          <w:rPrChange w:id="169" w:author="Microsoft Office User" w:date="2017-08-04T12:26:00Z">
            <w:rPr/>
          </w:rPrChange>
        </w:rPr>
        <w:t xml:space="preserve">value, filter, </w:t>
      </w:r>
      <w:proofErr w:type="spellStart"/>
      <w:r w:rsidRPr="00CA655B">
        <w:rPr>
          <w:rStyle w:val="CodeHighlightedPACKT"/>
          <w:rPrChange w:id="170" w:author="Microsoft Office User" w:date="2017-08-04T12:26:00Z">
            <w:rPr/>
          </w:rPrChange>
        </w:rPr>
        <w:t>output_shape</w:t>
      </w:r>
      <w:proofErr w:type="spellEnd"/>
      <w:r w:rsidRPr="00CA655B">
        <w:rPr>
          <w:rStyle w:val="CodeHighlightedPACKT"/>
          <w:rPrChange w:id="171" w:author="Microsoft Office User" w:date="2017-08-04T12:26:00Z">
            <w:rPr/>
          </w:rPrChange>
        </w:rPr>
        <w:t>, strides, padding, name)</w:t>
      </w:r>
    </w:p>
    <w:p w14:paraId="43FA3287" w14:textId="6C198C8E" w:rsidR="00090780" w:rsidRPr="00B524E3" w:rsidDel="003664B3" w:rsidRDefault="00090780" w:rsidP="00B524E3">
      <w:pPr>
        <w:pStyle w:val="NormalPACKT"/>
        <w:rPr>
          <w:del w:id="172" w:author="Microsoft Office User" w:date="2017-08-05T07:07:00Z"/>
        </w:rPr>
      </w:pPr>
    </w:p>
    <w:p w14:paraId="59646773" w14:textId="304CF4D5" w:rsidR="00C077D8" w:rsidRPr="00B524E3" w:rsidDel="003664B3" w:rsidRDefault="00C077D8" w:rsidP="00B524E3">
      <w:pPr>
        <w:pStyle w:val="NormalPACKT"/>
        <w:rPr>
          <w:del w:id="173" w:author="Microsoft Office User" w:date="2017-08-05T07:06:00Z"/>
        </w:rPr>
      </w:pPr>
      <w:del w:id="174" w:author="Microsoft Office User" w:date="2017-08-05T07:06:00Z">
        <w:r w:rsidRPr="00B524E3" w:rsidDel="003664B3">
          <w:delText xml:space="preserve">Visually, for a transposed convolution with stride one and no padding, we </w:delText>
        </w:r>
        <w:r w:rsidR="00090780" w:rsidRPr="00B524E3" w:rsidDel="003664B3">
          <w:delText>can</w:delText>
        </w:r>
        <w:r w:rsidRPr="00B524E3" w:rsidDel="003664B3">
          <w:delText xml:space="preserve"> pad the original input </w:delText>
        </w:r>
        <w:r w:rsidR="005C74A9" w:rsidRPr="00B524E3" w:rsidDel="003664B3">
          <w:delText xml:space="preserve">image </w:delText>
        </w:r>
        <w:r w:rsidRPr="00B524E3" w:rsidDel="003664B3">
          <w:delText>(blue entries) with zeroes (white entries)</w:delText>
        </w:r>
        <w:r w:rsidR="005C74A9" w:rsidRPr="00B524E3" w:rsidDel="003664B3">
          <w:delText xml:space="preserve"> as shown below:</w:delText>
        </w:r>
      </w:del>
    </w:p>
    <w:p w14:paraId="6D0172E7" w14:textId="77777777" w:rsidR="00090780" w:rsidRDefault="00090780" w:rsidP="005C74A9"/>
    <w:p w14:paraId="54175455" w14:textId="77777777" w:rsidR="00090780" w:rsidRDefault="00090780" w:rsidP="005C74A9"/>
    <w:p w14:paraId="6BA1FB88" w14:textId="2B32054B" w:rsidR="00090780" w:rsidRDefault="003664B3" w:rsidP="00B524E3">
      <w:pPr>
        <w:pStyle w:val="FigurePACKT"/>
      </w:pPr>
      <w:r>
        <w:rPr>
          <w:rStyle w:val="CommentReference"/>
          <w:rFonts w:ascii="Arial" w:hAnsi="Arial" w:cs="Arial"/>
          <w:bCs/>
          <w:lang w:val="en-US"/>
        </w:rPr>
        <w:commentReference w:id="175"/>
      </w:r>
      <w:r w:rsidR="00090780">
        <w:t xml:space="preserve">      </w:t>
      </w:r>
      <w:del w:id="176" w:author="Microsoft Office User" w:date="2017-08-05T07:07:00Z">
        <w:r w:rsidR="00376BA2" w:rsidRPr="00B524E3" w:rsidDel="003664B3">
          <w:rPr>
            <w:noProof/>
            <w:lang w:val="en-IN" w:eastAsia="en-IN"/>
          </w:rPr>
          <w:drawing>
            <wp:inline distT="0" distB="0" distL="0" distR="0" wp14:anchorId="350320DA" wp14:editId="3901E2B1">
              <wp:extent cx="5025390" cy="2209165"/>
              <wp:effectExtent l="0" t="0" r="3810" b="635"/>
              <wp:docPr id="31" name="Picture 31" descr="C:\Users\dattatrayam\Desktop\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tatrayam\Desktop\Capture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5390" cy="2209165"/>
                      </a:xfrm>
                      <a:prstGeom prst="rect">
                        <a:avLst/>
                      </a:prstGeom>
                      <a:noFill/>
                      <a:ln>
                        <a:noFill/>
                      </a:ln>
                    </pic:spPr>
                  </pic:pic>
                </a:graphicData>
              </a:graphic>
            </wp:inline>
          </w:drawing>
        </w:r>
      </w:del>
    </w:p>
    <w:p w14:paraId="1E0B2117" w14:textId="16E9EBF6" w:rsidR="00090780" w:rsidRDefault="00090780" w:rsidP="005C74A9"/>
    <w:p w14:paraId="458CA948" w14:textId="472C8746" w:rsidR="00090780" w:rsidRPr="00C077D8" w:rsidDel="003664B3" w:rsidRDefault="00090780" w:rsidP="00B524E3">
      <w:pPr>
        <w:pStyle w:val="FigureCaptionPACKT"/>
        <w:rPr>
          <w:del w:id="177" w:author="Microsoft Office User" w:date="2017-08-05T07:07:00Z"/>
        </w:rPr>
      </w:pPr>
      <w:del w:id="178" w:author="Microsoft Office User" w:date="2017-08-05T07:07:00Z">
        <w:r w:rsidRPr="00090780" w:rsidDel="003664B3">
          <w:rPr>
            <w:b/>
          </w:rPr>
          <w:delText>Figure-8</w:delText>
        </w:r>
      </w:del>
      <w:del w:id="179" w:author="Microsoft Office User" w:date="2017-08-04T19:54:00Z">
        <w:r w:rsidRPr="00090780" w:rsidDel="009705EE">
          <w:rPr>
            <w:b/>
          </w:rPr>
          <w:delText>c</w:delText>
        </w:r>
      </w:del>
      <w:del w:id="180" w:author="Microsoft Office User" w:date="2017-08-05T07:07:00Z">
        <w:r w:rsidRPr="00090780" w:rsidDel="003664B3">
          <w:rPr>
            <w:b/>
          </w:rPr>
          <w:delText>:</w:delText>
        </w:r>
        <w:r w:rsidDel="003664B3">
          <w:delText xml:space="preserve"> Deconvolution or transposed convolution</w:delText>
        </w:r>
      </w:del>
    </w:p>
    <w:p w14:paraId="6FC1A30A" w14:textId="77777777" w:rsidR="00E32C17" w:rsidRDefault="00E32C17" w:rsidP="00376BA2"/>
    <w:p w14:paraId="037DBDB1" w14:textId="5B3A57A0" w:rsidR="00376BA2" w:rsidRPr="00793940" w:rsidDel="00061DBE" w:rsidRDefault="00376BA2" w:rsidP="00376BA2">
      <w:pPr>
        <w:pStyle w:val="LayoutInformationPACKT"/>
        <w:rPr>
          <w:del w:id="181" w:author="Microsoft Office User" w:date="2017-08-05T07:09:00Z"/>
        </w:rPr>
      </w:pPr>
      <w:del w:id="182" w:author="Microsoft Office User" w:date="2017-08-05T07:09:00Z">
        <w:r w:rsidDel="00061DBE">
          <w:delText>B08086_01_17.png</w:delText>
        </w:r>
      </w:del>
    </w:p>
    <w:p w14:paraId="2CBADC0E" w14:textId="319E7BAF" w:rsidR="00755C1D" w:rsidRPr="00B524E3" w:rsidRDefault="00755C1D" w:rsidP="00B524E3">
      <w:pPr>
        <w:pStyle w:val="Heading2"/>
      </w:pPr>
      <w:r w:rsidRPr="00B524E3">
        <w:t>R</w:t>
      </w:r>
      <w:r w:rsidR="00BB6D83" w:rsidRPr="00B524E3">
        <w:t xml:space="preserve">ecurrent </w:t>
      </w:r>
      <w:r w:rsidRPr="00B524E3">
        <w:t>N</w:t>
      </w:r>
      <w:r w:rsidR="00BB6D83" w:rsidRPr="00B524E3">
        <w:t xml:space="preserve">eural </w:t>
      </w:r>
      <w:r w:rsidRPr="00B524E3">
        <w:t>N</w:t>
      </w:r>
      <w:r w:rsidR="00BB6D83" w:rsidRPr="00B524E3">
        <w:t xml:space="preserve">etwork and </w:t>
      </w:r>
      <w:proofErr w:type="spellStart"/>
      <w:r w:rsidR="00BB6D83" w:rsidRPr="00B524E3">
        <w:t>LSTM</w:t>
      </w:r>
      <w:proofErr w:type="spellEnd"/>
    </w:p>
    <w:p w14:paraId="59EC181F" w14:textId="32475C1B" w:rsidR="00F41CEE" w:rsidRPr="008F279E" w:rsidRDefault="009B0C59">
      <w:pPr>
        <w:pStyle w:val="NormalPACKT"/>
        <w:pPrChange w:id="183" w:author="Dattatraya More" w:date="2017-08-02T14:05:00Z">
          <w:pPr/>
        </w:pPrChange>
      </w:pPr>
      <w:r w:rsidRPr="00B5177E">
        <w:t>The key</w:t>
      </w:r>
      <w:r w:rsidR="00AA7156" w:rsidRPr="00B5177E">
        <w:t xml:space="preserve"> idea behind </w:t>
      </w:r>
      <w:r w:rsidR="00AA7156" w:rsidRPr="009A0C79">
        <w:rPr>
          <w:rStyle w:val="KeyWordPACKT"/>
          <w:rPrChange w:id="184" w:author="Dattatraya More" w:date="2017-08-02T18:34:00Z">
            <w:rPr/>
          </w:rPrChange>
        </w:rPr>
        <w:t>recurrent neural networks</w:t>
      </w:r>
      <w:r w:rsidR="00DC7BC5" w:rsidRPr="00B5177E">
        <w:t xml:space="preserve"> </w:t>
      </w:r>
      <w:del w:id="185" w:author="Dattatraya More" w:date="2017-08-02T18:34:00Z">
        <w:r w:rsidR="00DC7BC5" w:rsidRPr="00B5177E" w:rsidDel="009A0C79">
          <w:delText xml:space="preserve">aka </w:delText>
        </w:r>
      </w:del>
      <w:ins w:id="186" w:author="Dattatraya More" w:date="2017-08-02T18:34:00Z">
        <w:r w:rsidR="009A0C79">
          <w:t>(</w:t>
        </w:r>
      </w:ins>
      <w:proofErr w:type="spellStart"/>
      <w:r w:rsidR="00DC7BC5" w:rsidRPr="009A0C79">
        <w:rPr>
          <w:rStyle w:val="KeyWordPACKT"/>
          <w:rPrChange w:id="187" w:author="Dattatraya More" w:date="2017-08-02T18:34:00Z">
            <w:rPr>
              <w:b/>
              <w:bCs w:val="0"/>
            </w:rPr>
          </w:rPrChange>
        </w:rPr>
        <w:t>RNN</w:t>
      </w:r>
      <w:proofErr w:type="spellEnd"/>
      <w:ins w:id="188" w:author="Dattatraya More" w:date="2017-08-02T18:34:00Z">
        <w:r w:rsidR="009A0C79">
          <w:rPr>
            <w:rStyle w:val="KeyWordPACKT"/>
          </w:rPr>
          <w:t>)</w:t>
        </w:r>
      </w:ins>
      <w:r w:rsidRPr="00B5177E">
        <w:t xml:space="preserve"> is to share parameters over time. </w:t>
      </w:r>
      <w:r w:rsidR="00F41CEE" w:rsidRPr="003349CA">
        <w:t xml:space="preserve">Imagine that you have a </w:t>
      </w:r>
      <w:r w:rsidR="00F41CEE" w:rsidRPr="008F279E">
        <w:t xml:space="preserve">sequence of events, at each point in time you want to make a decision about what's </w:t>
      </w:r>
      <w:r w:rsidRPr="008F279E">
        <w:t xml:space="preserve">happened so far in this sequence. </w:t>
      </w:r>
      <w:r w:rsidR="00F41CEE" w:rsidRPr="008F279E">
        <w:t xml:space="preserve">If </w:t>
      </w:r>
      <w:r w:rsidRPr="008F279E">
        <w:t>the</w:t>
      </w:r>
      <w:r w:rsidR="00F41CEE" w:rsidRPr="008F279E">
        <w:t xml:space="preserve"> sequence is reasonably stationary, you can use the same classifier at each point in time. That simplifies things a lot already. But since this is a sequence, you also want to take into account the past. Everything that happened before that point.</w:t>
      </w:r>
    </w:p>
    <w:p w14:paraId="5166335B" w14:textId="467610F9" w:rsidR="00F41CEE" w:rsidRPr="008F279E" w:rsidRDefault="00DC7BC5">
      <w:pPr>
        <w:pStyle w:val="NormalPACKT"/>
        <w:pPrChange w:id="189" w:author="Dattatraya More" w:date="2017-08-02T14:05:00Z">
          <w:pPr/>
        </w:pPrChange>
      </w:pPr>
      <w:proofErr w:type="spellStart"/>
      <w:r w:rsidRPr="008F279E">
        <w:t>RNN</w:t>
      </w:r>
      <w:proofErr w:type="spellEnd"/>
      <w:r w:rsidRPr="008F279E">
        <w:t xml:space="preserve"> is going</w:t>
      </w:r>
      <w:r w:rsidR="00F41CEE" w:rsidRPr="008F279E">
        <w:t xml:space="preserve"> to have a single model responsible for summarizing the past and providing that information to your classifier. </w:t>
      </w:r>
      <w:r w:rsidR="00101ED8" w:rsidRPr="008F279E">
        <w:t>It basically</w:t>
      </w:r>
      <w:r w:rsidR="00F41CEE" w:rsidRPr="008F279E">
        <w:t xml:space="preserve"> </w:t>
      </w:r>
      <w:r w:rsidR="00F03265" w:rsidRPr="008F279E">
        <w:t>ends</w:t>
      </w:r>
      <w:r w:rsidR="00F41CEE" w:rsidRPr="008F279E">
        <w:t xml:space="preserve"> up with a network </w:t>
      </w:r>
      <w:r w:rsidR="00F03265" w:rsidRPr="008F279E">
        <w:t>having</w:t>
      </w:r>
      <w:r w:rsidR="00F41CEE" w:rsidRPr="008F279E">
        <w:t xml:space="preserve"> a relatively </w:t>
      </w:r>
      <w:r w:rsidR="00F41CEE" w:rsidRPr="008F279E">
        <w:lastRenderedPageBreak/>
        <w:t xml:space="preserve">simple repeating pattern with part of </w:t>
      </w:r>
      <w:r w:rsidR="00101ED8" w:rsidRPr="008F279E">
        <w:t>the</w:t>
      </w:r>
      <w:r w:rsidR="00F41CEE" w:rsidRPr="008F279E">
        <w:t xml:space="preserve"> classifier connecting to the input at each time step and another part called the recurrent connection connecting you to the past at</w:t>
      </w:r>
      <w:r w:rsidR="00101ED8" w:rsidRPr="008F279E">
        <w:t xml:space="preserve"> each step as shown in figure below.</w:t>
      </w:r>
    </w:p>
    <w:p w14:paraId="6855757F" w14:textId="77777777" w:rsidR="00CC0FC3" w:rsidRDefault="00CC0FC3" w:rsidP="00F41CEE"/>
    <w:p w14:paraId="4AF89BED" w14:textId="77777777" w:rsidR="00376BA2" w:rsidRDefault="00021BC7">
      <w:pPr>
        <w:pStyle w:val="FigurePACKT"/>
        <w:pPrChange w:id="190" w:author="Dattatraya More" w:date="2017-08-02T14:05:00Z">
          <w:pPr/>
        </w:pPrChange>
      </w:pPr>
      <w:commentRangeStart w:id="191"/>
      <w:r w:rsidRPr="009A0C79">
        <w:rPr>
          <w:noProof/>
          <w:lang w:val="en-IN" w:eastAsia="en-IN"/>
        </w:rPr>
        <w:drawing>
          <wp:inline distT="0" distB="0" distL="0" distR="0" wp14:anchorId="470E44B9" wp14:editId="52ED2E7F">
            <wp:extent cx="4967014" cy="2435860"/>
            <wp:effectExtent l="0" t="0" r="11430" b="2540"/>
            <wp:docPr id="16" name="Picture 16" descr="../../../ch-pic/Figure-1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pic/Figure-10%2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58992" cy="2480967"/>
                    </a:xfrm>
                    <a:prstGeom prst="rect">
                      <a:avLst/>
                    </a:prstGeom>
                    <a:noFill/>
                    <a:ln>
                      <a:noFill/>
                    </a:ln>
                  </pic:spPr>
                </pic:pic>
              </a:graphicData>
            </a:graphic>
          </wp:inline>
        </w:drawing>
      </w:r>
      <w:commentRangeEnd w:id="191"/>
      <w:r w:rsidR="009A0C79">
        <w:rPr>
          <w:rStyle w:val="CommentReference"/>
          <w:rFonts w:ascii="Arial" w:hAnsi="Arial" w:cs="Arial"/>
          <w:bCs/>
          <w:lang w:val="en-US"/>
        </w:rPr>
        <w:commentReference w:id="191"/>
      </w:r>
      <w:r w:rsidR="00E53DCB">
        <w:t xml:space="preserve">  </w:t>
      </w:r>
    </w:p>
    <w:p w14:paraId="27870D30" w14:textId="77777777" w:rsidR="00B5177E" w:rsidRDefault="00B5177E">
      <w:pPr>
        <w:pStyle w:val="FigureCaptionPACKT"/>
        <w:pPrChange w:id="192" w:author="Dattatraya More" w:date="2017-08-02T14:05:00Z">
          <w:pPr/>
        </w:pPrChange>
      </w:pPr>
      <w:r w:rsidRPr="00E53DCB">
        <w:rPr>
          <w:b/>
        </w:rPr>
        <w:t>Figure-</w:t>
      </w:r>
      <w:proofErr w:type="spellStart"/>
      <w:r w:rsidRPr="00E53DCB">
        <w:rPr>
          <w:b/>
        </w:rPr>
        <w:t>9a</w:t>
      </w:r>
      <w:proofErr w:type="spellEnd"/>
      <w:r w:rsidRPr="00E53DCB">
        <w:rPr>
          <w:b/>
        </w:rPr>
        <w:t>:</w:t>
      </w:r>
      <w:r>
        <w:t xml:space="preserve"> Recurrent Neural Network</w:t>
      </w:r>
      <w:r>
        <w:tab/>
      </w:r>
      <w:r>
        <w:tab/>
      </w:r>
    </w:p>
    <w:p w14:paraId="358D6C3B" w14:textId="77777777" w:rsidR="00376BA2" w:rsidRDefault="00376BA2" w:rsidP="00F41CEE"/>
    <w:p w14:paraId="33A840BB" w14:textId="1771C08F" w:rsidR="00376BA2" w:rsidRPr="00793940" w:rsidRDefault="00376BA2" w:rsidP="00376BA2">
      <w:pPr>
        <w:pStyle w:val="LayoutInformationPACKT"/>
      </w:pPr>
      <w:proofErr w:type="spellStart"/>
      <w:r>
        <w:t>B08086_01_18.png</w:t>
      </w:r>
      <w:proofErr w:type="spellEnd"/>
    </w:p>
    <w:p w14:paraId="0D7DF18C" w14:textId="77777777" w:rsidR="00376BA2" w:rsidRDefault="00376BA2" w:rsidP="00F41CEE"/>
    <w:p w14:paraId="5186EB2C" w14:textId="3E82A8AB" w:rsidR="00021BC7" w:rsidRDefault="00E53DCB">
      <w:pPr>
        <w:pStyle w:val="FigurePACKT"/>
        <w:pPrChange w:id="193" w:author="Dattatraya More" w:date="2017-08-02T14:05:00Z">
          <w:pPr/>
        </w:pPrChange>
      </w:pPr>
      <w:r w:rsidRPr="009A0C79">
        <w:rPr>
          <w:noProof/>
          <w:lang w:val="en-IN" w:eastAsia="en-IN"/>
        </w:rPr>
        <w:drawing>
          <wp:inline distT="0" distB="0" distL="0" distR="0" wp14:anchorId="5A57A360" wp14:editId="3FC451D5">
            <wp:extent cx="4538614" cy="2419985"/>
            <wp:effectExtent l="0" t="0" r="8255" b="0"/>
            <wp:docPr id="17" name="Picture 17" descr="../../../ch-pic/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pic/Figure-1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39002" cy="2473512"/>
                    </a:xfrm>
                    <a:prstGeom prst="rect">
                      <a:avLst/>
                    </a:prstGeom>
                    <a:noFill/>
                    <a:ln>
                      <a:noFill/>
                    </a:ln>
                  </pic:spPr>
                </pic:pic>
              </a:graphicData>
            </a:graphic>
          </wp:inline>
        </w:drawing>
      </w:r>
    </w:p>
    <w:p w14:paraId="3F7AF1BB" w14:textId="49966174" w:rsidR="00101ED8" w:rsidRPr="00B5177E" w:rsidRDefault="00E53DCB">
      <w:pPr>
        <w:pStyle w:val="FigureCaptionPACKT"/>
        <w:pPrChange w:id="194" w:author="Dattatraya More" w:date="2017-08-02T14:05:00Z">
          <w:pPr/>
        </w:pPrChange>
      </w:pPr>
      <w:r w:rsidRPr="00B5177E">
        <w:rPr>
          <w:rPrChange w:id="195" w:author="Dattatraya More" w:date="2017-08-02T14:05:00Z">
            <w:rPr>
              <w:b/>
              <w:bCs w:val="0"/>
            </w:rPr>
          </w:rPrChange>
        </w:rPr>
        <w:lastRenderedPageBreak/>
        <w:t>Figure-</w:t>
      </w:r>
      <w:proofErr w:type="spellStart"/>
      <w:r w:rsidRPr="00B5177E">
        <w:rPr>
          <w:rPrChange w:id="196" w:author="Dattatraya More" w:date="2017-08-02T14:05:00Z">
            <w:rPr>
              <w:b/>
              <w:bCs w:val="0"/>
            </w:rPr>
          </w:rPrChange>
        </w:rPr>
        <w:t>9b</w:t>
      </w:r>
      <w:proofErr w:type="spellEnd"/>
      <w:r w:rsidRPr="00B5177E">
        <w:rPr>
          <w:rPrChange w:id="197" w:author="Dattatraya More" w:date="2017-08-02T14:05:00Z">
            <w:rPr>
              <w:b/>
              <w:bCs w:val="0"/>
            </w:rPr>
          </w:rPrChange>
        </w:rPr>
        <w:t>:</w:t>
      </w:r>
      <w:r w:rsidRPr="00B5177E">
        <w:t xml:space="preserve"> Long </w:t>
      </w:r>
      <w:del w:id="198" w:author="Microsoft Office User" w:date="2017-08-04T19:55:00Z">
        <w:r w:rsidRPr="00B5177E" w:rsidDel="009705EE">
          <w:delText>Short Term</w:delText>
        </w:r>
      </w:del>
      <w:ins w:id="199" w:author="Microsoft Office User" w:date="2017-08-04T19:55:00Z">
        <w:r w:rsidR="009705EE" w:rsidRPr="00B5177E">
          <w:t>Short-Term</w:t>
        </w:r>
      </w:ins>
      <w:r w:rsidRPr="00B5177E">
        <w:t xml:space="preserve"> Memory (</w:t>
      </w:r>
      <w:proofErr w:type="spellStart"/>
      <w:r w:rsidRPr="00B5177E">
        <w:t>LSTM</w:t>
      </w:r>
      <w:proofErr w:type="spellEnd"/>
      <w:r w:rsidRPr="00B5177E">
        <w:t>)</w:t>
      </w:r>
    </w:p>
    <w:p w14:paraId="5163115E" w14:textId="77777777" w:rsidR="00E53DCB" w:rsidRDefault="00E53DCB" w:rsidP="00376BA2"/>
    <w:p w14:paraId="60FABEEA" w14:textId="01F4E600" w:rsidR="00376BA2" w:rsidRPr="00793940" w:rsidRDefault="00376BA2" w:rsidP="00376BA2">
      <w:pPr>
        <w:pStyle w:val="LayoutInformationPACKT"/>
      </w:pPr>
      <w:proofErr w:type="spellStart"/>
      <w:r>
        <w:t>B08086_01_19.png</w:t>
      </w:r>
      <w:proofErr w:type="spellEnd"/>
    </w:p>
    <w:p w14:paraId="42E4DCE3" w14:textId="77777777" w:rsidR="00376BA2" w:rsidRPr="00376BA2" w:rsidRDefault="00376BA2" w:rsidP="00376BA2"/>
    <w:p w14:paraId="47D303FA" w14:textId="0E63E7A1" w:rsidR="00F41CEE" w:rsidRPr="008F279E" w:rsidRDefault="00F41CEE">
      <w:pPr>
        <w:pStyle w:val="NormalPACKT"/>
        <w:pPrChange w:id="200" w:author="Dattatraya More" w:date="2017-08-02T14:05:00Z">
          <w:pPr/>
        </w:pPrChange>
      </w:pPr>
      <w:proofErr w:type="spellStart"/>
      <w:r w:rsidRPr="00BA7548">
        <w:rPr>
          <w:b/>
          <w:rPrChange w:id="201" w:author="Microsoft Office User" w:date="2017-08-04T12:35:00Z">
            <w:rPr/>
          </w:rPrChange>
        </w:rPr>
        <w:t>LSTM</w:t>
      </w:r>
      <w:proofErr w:type="spellEnd"/>
      <w:r w:rsidRPr="00B5177E">
        <w:t xml:space="preserve"> stands for </w:t>
      </w:r>
      <w:r w:rsidRPr="00BA7548">
        <w:rPr>
          <w:b/>
        </w:rPr>
        <w:t>long short-term memory</w:t>
      </w:r>
      <w:r w:rsidRPr="00B5177E">
        <w:t xml:space="preserve">. Now, conceptually, a recurrent neural network consists of a repetition of simple little units like this, which take as an input the past, </w:t>
      </w:r>
      <w:r w:rsidR="00101ED8" w:rsidRPr="003349CA">
        <w:t>a new input</w:t>
      </w:r>
      <w:r w:rsidRPr="008F279E">
        <w:t>, and produces a new prediction and connects to the future. Now, what's in the middle of that is typically a simple set of layers</w:t>
      </w:r>
      <w:r w:rsidR="00101ED8" w:rsidRPr="008F279E">
        <w:t xml:space="preserve"> with s</w:t>
      </w:r>
      <w:r w:rsidRPr="008F279E">
        <w:t xml:space="preserve">ome weights and </w:t>
      </w:r>
      <w:proofErr w:type="spellStart"/>
      <w:r w:rsidRPr="008F279E">
        <w:t>linearities</w:t>
      </w:r>
      <w:proofErr w:type="spellEnd"/>
      <w:r w:rsidR="00101ED8" w:rsidRPr="008F279E">
        <w:t>.</w:t>
      </w:r>
    </w:p>
    <w:p w14:paraId="27E914C4" w14:textId="0A6609AC" w:rsidR="00F41CEE" w:rsidRPr="008F279E" w:rsidRDefault="00101ED8">
      <w:pPr>
        <w:pStyle w:val="NormalPACKT"/>
        <w:pPrChange w:id="202" w:author="Dattatraya More" w:date="2017-08-02T14:05:00Z">
          <w:pPr/>
        </w:pPrChange>
      </w:pPr>
      <w:r w:rsidRPr="008F279E">
        <w:t xml:space="preserve">In </w:t>
      </w:r>
      <w:proofErr w:type="spellStart"/>
      <w:r w:rsidR="00576989" w:rsidRPr="008F279E">
        <w:t>LSTM</w:t>
      </w:r>
      <w:proofErr w:type="spellEnd"/>
      <w:r w:rsidR="00F3434F" w:rsidRPr="008F279E">
        <w:t xml:space="preserve"> as shown in Figure-</w:t>
      </w:r>
      <w:proofErr w:type="spellStart"/>
      <w:r w:rsidR="00F3434F" w:rsidRPr="008F279E">
        <w:t>9b</w:t>
      </w:r>
      <w:proofErr w:type="spellEnd"/>
      <w:r w:rsidR="00D93D92" w:rsidRPr="008F279E">
        <w:t>,</w:t>
      </w:r>
      <w:r w:rsidRPr="008F279E">
        <w:t xml:space="preserve"> the</w:t>
      </w:r>
      <w:r w:rsidR="00F41CEE" w:rsidRPr="008F279E">
        <w:t xml:space="preserve"> gating values for each gate get</w:t>
      </w:r>
      <w:r w:rsidRPr="008F279E">
        <w:t xml:space="preserve"> </w:t>
      </w:r>
      <w:r w:rsidR="00F41CEE" w:rsidRPr="008F279E">
        <w:t xml:space="preserve">controlled by a tiny logistic regression on the input parameters. Each of them has its own set of shared parameters. And there's an additional hyperbolic tension sprinkled to keep the outputs between -1 and </w:t>
      </w:r>
      <w:r w:rsidRPr="008F279E">
        <w:t xml:space="preserve">1. Also it's </w:t>
      </w:r>
      <w:r w:rsidR="00F41CEE" w:rsidRPr="008F279E">
        <w:t xml:space="preserve">differentiable all the way, which means </w:t>
      </w:r>
      <w:r w:rsidRPr="008F279E">
        <w:t>it</w:t>
      </w:r>
      <w:r w:rsidR="00F41CEE" w:rsidRPr="008F279E">
        <w:t xml:space="preserve"> can optimize </w:t>
      </w:r>
      <w:r w:rsidRPr="008F279E">
        <w:t>the</w:t>
      </w:r>
      <w:r w:rsidR="00F41CEE" w:rsidRPr="008F279E">
        <w:t xml:space="preserve"> parameters very easily. </w:t>
      </w:r>
      <w:r w:rsidRPr="008F279E">
        <w:t xml:space="preserve">All </w:t>
      </w:r>
      <w:r w:rsidR="00F41CEE" w:rsidRPr="008F279E">
        <w:t xml:space="preserve">these little gates help the model keep its memory longer when it needs to, and ignore things when it should. </w:t>
      </w:r>
    </w:p>
    <w:p w14:paraId="7129E5A0" w14:textId="77777777" w:rsidR="004C6A8A" w:rsidRPr="008F279E" w:rsidRDefault="004C6A8A" w:rsidP="008F279E">
      <w:pPr>
        <w:pStyle w:val="Heading2"/>
      </w:pPr>
      <w:r w:rsidRPr="008F279E">
        <w:t>Deep Neural Network</w:t>
      </w:r>
    </w:p>
    <w:p w14:paraId="6F5B18F8" w14:textId="439E9377" w:rsidR="004C6A8A" w:rsidRPr="008F279E" w:rsidRDefault="004C6A8A">
      <w:pPr>
        <w:pStyle w:val="NormalPACKT"/>
        <w:pPrChange w:id="203" w:author="Dattatraya More" w:date="2017-08-02T14:06:00Z">
          <w:pPr/>
        </w:pPrChange>
      </w:pPr>
      <w:r w:rsidRPr="008F279E">
        <w:t xml:space="preserve">The central idea of deep learning is </w:t>
      </w:r>
      <w:r w:rsidR="0063726B" w:rsidRPr="008F279E">
        <w:t>to add</w:t>
      </w:r>
      <w:r w:rsidRPr="008F279E">
        <w:t xml:space="preserve"> more layers and make your model deeper. There are lots of good reasons to do that. One is parameter efficiency. You can typically get much more performance with fewer parameters by going deeper rather than wider.</w:t>
      </w:r>
    </w:p>
    <w:p w14:paraId="01B4FE6F" w14:textId="77777777" w:rsidR="004C6A8A" w:rsidRPr="008F279E" w:rsidRDefault="004C6A8A">
      <w:pPr>
        <w:pStyle w:val="NormalPACKT"/>
        <w:pPrChange w:id="204" w:author="Dattatraya More" w:date="2017-08-02T14:06:00Z">
          <w:pPr/>
        </w:pPrChange>
      </w:pPr>
      <w:r w:rsidRPr="008F279E">
        <w:t>Another one is that a lot of natural phenomena that you might be interested in, tend to have a hierarchical structure which deep models naturally capture. If you poke at a model for images, for example, and visualize what the model learns, you'll often find very simple things at the lowest layers, like lines or edges.</w:t>
      </w:r>
    </w:p>
    <w:p w14:paraId="511FBD9E" w14:textId="77777777" w:rsidR="00607C4C" w:rsidRDefault="00607C4C" w:rsidP="004C6A8A"/>
    <w:p w14:paraId="0EC6B27A" w14:textId="1979BA9B" w:rsidR="006A7009" w:rsidRDefault="00565987">
      <w:pPr>
        <w:pStyle w:val="FigurePACKT"/>
        <w:pPrChange w:id="205" w:author="Dattatraya More" w:date="2017-08-02T14:06:00Z">
          <w:pPr/>
        </w:pPrChange>
      </w:pPr>
      <w:r>
        <w:rPr>
          <w:noProof/>
          <w:lang w:val="en-IN" w:eastAsia="en-IN"/>
        </w:rPr>
        <w:lastRenderedPageBreak/>
        <w:drawing>
          <wp:inline distT="0" distB="0" distL="0" distR="0" wp14:anchorId="0C606BD3" wp14:editId="42F704A3">
            <wp:extent cx="3044825" cy="2415540"/>
            <wp:effectExtent l="0" t="0" r="3175" b="3810"/>
            <wp:docPr id="60" name="Picture 60" descr="\\192.168.0.200\BookDrafts\8086_Learning Generative Adversarial Networks\Graphics\Chapter 1\B08086_01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92.168.0.200\BookDrafts\8086_Learning Generative Adversarial Networks\Graphics\Chapter 1\B08086_01_2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4825" cy="2415540"/>
                    </a:xfrm>
                    <a:prstGeom prst="rect">
                      <a:avLst/>
                    </a:prstGeom>
                    <a:noFill/>
                    <a:ln>
                      <a:noFill/>
                    </a:ln>
                  </pic:spPr>
                </pic:pic>
              </a:graphicData>
            </a:graphic>
          </wp:inline>
        </w:drawing>
      </w:r>
      <w:r w:rsidR="008B5263">
        <w:t xml:space="preserve">  </w:t>
      </w:r>
    </w:p>
    <w:p w14:paraId="48AB2E49" w14:textId="77777777" w:rsidR="00B5177E" w:rsidRDefault="00B5177E" w:rsidP="00B5177E">
      <w:pPr>
        <w:pStyle w:val="FigureCaptionPACKT"/>
      </w:pPr>
      <w:r w:rsidRPr="00A8353E">
        <w:rPr>
          <w:b/>
        </w:rPr>
        <w:t>Figure-</w:t>
      </w:r>
      <w:proofErr w:type="spellStart"/>
      <w:r w:rsidRPr="00A8353E">
        <w:rPr>
          <w:b/>
        </w:rPr>
        <w:t>10a</w:t>
      </w:r>
      <w:proofErr w:type="spellEnd"/>
      <w:r w:rsidRPr="00A8353E">
        <w:rPr>
          <w:b/>
        </w:rPr>
        <w:t>:</w:t>
      </w:r>
      <w:r>
        <w:t xml:space="preserve"> Deep Neural Network</w:t>
      </w:r>
      <w:r>
        <w:tab/>
      </w:r>
    </w:p>
    <w:p w14:paraId="2A7319C1" w14:textId="77777777" w:rsidR="006A7009" w:rsidRDefault="006A7009" w:rsidP="004C6A8A"/>
    <w:p w14:paraId="1EC932D6" w14:textId="2B283C62" w:rsidR="006A7009" w:rsidRPr="00793940" w:rsidRDefault="006A7009" w:rsidP="006A7009">
      <w:pPr>
        <w:pStyle w:val="LayoutInformationPACKT"/>
      </w:pPr>
      <w:proofErr w:type="spellStart"/>
      <w:r>
        <w:t>B08086_01_20.png</w:t>
      </w:r>
      <w:proofErr w:type="spellEnd"/>
    </w:p>
    <w:p w14:paraId="1CAFC946" w14:textId="77777777" w:rsidR="006A7009" w:rsidRPr="006A7009" w:rsidRDefault="006A7009" w:rsidP="006A7009"/>
    <w:p w14:paraId="1F8EB9E9" w14:textId="332E274A" w:rsidR="008B5263" w:rsidRDefault="00565987">
      <w:pPr>
        <w:pStyle w:val="FigurePACKT"/>
        <w:pPrChange w:id="206" w:author="Dattatraya More" w:date="2017-08-02T14:06:00Z">
          <w:pPr/>
        </w:pPrChange>
      </w:pPr>
      <w:r>
        <w:rPr>
          <w:noProof/>
          <w:lang w:val="en-IN" w:eastAsia="en-IN"/>
        </w:rPr>
        <w:drawing>
          <wp:inline distT="0" distB="0" distL="0" distR="0" wp14:anchorId="45D4214A" wp14:editId="4AAB92DE">
            <wp:extent cx="2829560" cy="2449830"/>
            <wp:effectExtent l="0" t="0" r="8890" b="7620"/>
            <wp:docPr id="61" name="Picture 61" descr="\\192.168.0.200\BookDrafts\8086_Learning Generative Adversarial Networks\Graphics\Chapter 1\B08086_01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92.168.0.200\BookDrafts\8086_Learning Generative Adversarial Networks\Graphics\Chapter 1\B08086_01_2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9560" cy="2449830"/>
                    </a:xfrm>
                    <a:prstGeom prst="rect">
                      <a:avLst/>
                    </a:prstGeom>
                    <a:noFill/>
                    <a:ln>
                      <a:noFill/>
                    </a:ln>
                  </pic:spPr>
                </pic:pic>
              </a:graphicData>
            </a:graphic>
          </wp:inline>
        </w:drawing>
      </w:r>
    </w:p>
    <w:p w14:paraId="1791A638" w14:textId="2A68271E" w:rsidR="004C6A8A" w:rsidRPr="00B5177E" w:rsidRDefault="00B748B0" w:rsidP="00B5177E">
      <w:pPr>
        <w:pStyle w:val="FigureCaptionPACKT"/>
      </w:pPr>
      <w:r w:rsidRPr="00B5177E">
        <w:t>Figure-</w:t>
      </w:r>
      <w:proofErr w:type="spellStart"/>
      <w:r w:rsidRPr="00B5177E">
        <w:t>10b</w:t>
      </w:r>
      <w:proofErr w:type="spellEnd"/>
      <w:r w:rsidRPr="00B5177E">
        <w:t xml:space="preserve">: </w:t>
      </w:r>
      <w:r w:rsidR="00607C4C" w:rsidRPr="00B5177E">
        <w:t>Network layers capturing hierarchical structure of image</w:t>
      </w:r>
    </w:p>
    <w:p w14:paraId="35A54736" w14:textId="77777777" w:rsidR="00607C4C" w:rsidRDefault="00607C4C" w:rsidP="004C6A8A"/>
    <w:p w14:paraId="148885A0" w14:textId="77777777" w:rsidR="006A7009" w:rsidRDefault="006A7009" w:rsidP="004C6A8A"/>
    <w:p w14:paraId="0E917F98" w14:textId="41A13FCA" w:rsidR="006A7009" w:rsidRPr="00793940" w:rsidRDefault="006A7009" w:rsidP="006A7009">
      <w:pPr>
        <w:pStyle w:val="LayoutInformationPACKT"/>
      </w:pPr>
      <w:proofErr w:type="spellStart"/>
      <w:r>
        <w:lastRenderedPageBreak/>
        <w:t>B08086_01_21.png</w:t>
      </w:r>
      <w:proofErr w:type="spellEnd"/>
    </w:p>
    <w:p w14:paraId="547B0591" w14:textId="77777777" w:rsidR="006A7009" w:rsidRPr="006A7009" w:rsidRDefault="006A7009" w:rsidP="006A7009"/>
    <w:p w14:paraId="49A2672C" w14:textId="199B5554" w:rsidR="004C6A8A" w:rsidRPr="00B5177E" w:rsidRDefault="004C6A8A" w:rsidP="00B5177E">
      <w:pPr>
        <w:pStyle w:val="NormalPACKT"/>
      </w:pPr>
      <w:r w:rsidRPr="00B5177E">
        <w:t xml:space="preserve">A very typical architecture for a </w:t>
      </w:r>
      <w:del w:id="207" w:author="Microsoft Office User" w:date="2017-08-04T12:36:00Z">
        <w:r w:rsidRPr="00B5177E" w:rsidDel="00BA7548">
          <w:delText xml:space="preserve">covenant </w:delText>
        </w:r>
      </w:del>
      <w:proofErr w:type="spellStart"/>
      <w:ins w:id="208" w:author="Microsoft Office User" w:date="2017-08-04T12:36:00Z">
        <w:r w:rsidR="00BA7548">
          <w:t>ConvNet</w:t>
        </w:r>
        <w:proofErr w:type="spellEnd"/>
        <w:r w:rsidR="00BA7548" w:rsidRPr="00B5177E">
          <w:t xml:space="preserve"> </w:t>
        </w:r>
      </w:ins>
      <w:r w:rsidRPr="00B5177E">
        <w:t xml:space="preserve">is a few layers alternating convolutions and max pooling, followed by a few fully connected layers at the top. The first famous model to use this architecture was </w:t>
      </w:r>
      <w:proofErr w:type="spellStart"/>
      <w:r w:rsidRPr="00B5177E">
        <w:t>LENET</w:t>
      </w:r>
      <w:proofErr w:type="spellEnd"/>
      <w:r w:rsidRPr="00B5177E">
        <w:t xml:space="preserve">-5 designed by </w:t>
      </w:r>
      <w:proofErr w:type="spellStart"/>
      <w:r w:rsidRPr="00B5177E">
        <w:t>Yann</w:t>
      </w:r>
      <w:proofErr w:type="spellEnd"/>
      <w:r w:rsidRPr="00B5177E">
        <w:t xml:space="preserve"> </w:t>
      </w:r>
      <w:proofErr w:type="spellStart"/>
      <w:r w:rsidRPr="00B5177E">
        <w:t>Lecun</w:t>
      </w:r>
      <w:proofErr w:type="spellEnd"/>
      <w:r w:rsidRPr="00B5177E">
        <w:t xml:space="preserve"> to the character recognition back in 1998.</w:t>
      </w:r>
    </w:p>
    <w:p w14:paraId="765CCFA2" w14:textId="1FF92BAA" w:rsidR="004C6A8A" w:rsidRPr="00B5177E" w:rsidRDefault="004C6A8A" w:rsidP="00B5177E">
      <w:pPr>
        <w:pStyle w:val="NormalPACKT"/>
      </w:pPr>
      <w:r w:rsidRPr="00B5177E">
        <w:t xml:space="preserve">Modern convolutional networks such as </w:t>
      </w:r>
      <w:proofErr w:type="spellStart"/>
      <w:r w:rsidRPr="00B5177E">
        <w:t>ALEXNET</w:t>
      </w:r>
      <w:proofErr w:type="spellEnd"/>
      <w:r w:rsidRPr="00B5177E">
        <w:t xml:space="preserve">, which famously won the competitive </w:t>
      </w:r>
      <w:proofErr w:type="spellStart"/>
      <w:r w:rsidRPr="00B5177E">
        <w:t>ImageNet</w:t>
      </w:r>
      <w:proofErr w:type="spellEnd"/>
      <w:r w:rsidRPr="00B5177E">
        <w:t xml:space="preserve"> object recognition challenge in 2012, used a very similar architecture with a few wrinkles. Another notable form of pooling is average pooling. Instead of taking the max, just take an average over the window of pixels around a specific location.</w:t>
      </w:r>
    </w:p>
    <w:p w14:paraId="3E3B6C1A" w14:textId="77777777" w:rsidR="00D0778E" w:rsidRPr="00B5177E" w:rsidRDefault="00D0778E" w:rsidP="00B5177E">
      <w:pPr>
        <w:pStyle w:val="Heading2"/>
        <w:rPr>
          <w:rFonts w:eastAsiaTheme="minorHAnsi"/>
        </w:rPr>
      </w:pPr>
      <w:r w:rsidRPr="00B5177E">
        <w:rPr>
          <w:rFonts w:eastAsiaTheme="minorHAnsi"/>
        </w:rPr>
        <w:t>Discriminative vs. Generative models</w:t>
      </w:r>
    </w:p>
    <w:p w14:paraId="1D9B6034" w14:textId="6E26B679" w:rsidR="005F2221" w:rsidRPr="00B5177E" w:rsidRDefault="00D0778E" w:rsidP="00B5177E">
      <w:pPr>
        <w:pStyle w:val="NormalPACKT"/>
      </w:pPr>
      <w:r w:rsidRPr="00B5177E">
        <w:t>A generative model learns the joint probability distribution p(</w:t>
      </w:r>
      <w:proofErr w:type="spellStart"/>
      <w:r w:rsidRPr="00B5177E">
        <w:t>x</w:t>
      </w:r>
      <w:proofErr w:type="gramStart"/>
      <w:r w:rsidRPr="00B5177E">
        <w:t>,y</w:t>
      </w:r>
      <w:proofErr w:type="spellEnd"/>
      <w:proofErr w:type="gramEnd"/>
      <w:r w:rsidRPr="00B5177E">
        <w:t>)</w:t>
      </w:r>
      <w:r w:rsidR="009D2292" w:rsidRPr="00B5177E">
        <w:t>.</w:t>
      </w:r>
      <w:r w:rsidR="001D4E86" w:rsidRPr="00B5177E">
        <w:t xml:space="preserve"> A generative model can generate more samples by its own artificially based on the assumption about the distribution of data. </w:t>
      </w:r>
      <w:r w:rsidR="005F2221" w:rsidRPr="00B5177E">
        <w:t>For example</w:t>
      </w:r>
      <w:r w:rsidR="00F96889" w:rsidRPr="00B5177E">
        <w:t>,</w:t>
      </w:r>
      <w:r w:rsidR="005F2221" w:rsidRPr="00B5177E">
        <w:t xml:space="preserve"> in Naive Bayes model, you can learn p(y), the prior class probabilities from the data </w:t>
      </w:r>
      <w:r w:rsidR="00CD7055" w:rsidRPr="00B5177E">
        <w:t>and you</w:t>
      </w:r>
      <w:r w:rsidR="005F2221" w:rsidRPr="00B5177E">
        <w:t xml:space="preserve"> can also learn </w:t>
      </w:r>
      <w:proofErr w:type="gramStart"/>
      <w:r w:rsidR="005F2221" w:rsidRPr="00B5177E">
        <w:t>p(</w:t>
      </w:r>
      <w:proofErr w:type="spellStart"/>
      <w:proofErr w:type="gramEnd"/>
      <w:r w:rsidR="005F2221" w:rsidRPr="00B5177E">
        <w:t>x|y</w:t>
      </w:r>
      <w:proofErr w:type="spellEnd"/>
      <w:r w:rsidR="005F2221" w:rsidRPr="00B5177E">
        <w:t xml:space="preserve">) from the data using say maximum likelihood. Once you have p(y) and </w:t>
      </w:r>
      <w:proofErr w:type="gramStart"/>
      <w:r w:rsidR="005F2221" w:rsidRPr="00B5177E">
        <w:t>p(</w:t>
      </w:r>
      <w:proofErr w:type="spellStart"/>
      <w:proofErr w:type="gramEnd"/>
      <w:r w:rsidR="005F2221" w:rsidRPr="00B5177E">
        <w:t>x|y</w:t>
      </w:r>
      <w:proofErr w:type="spellEnd"/>
      <w:r w:rsidR="005F2221" w:rsidRPr="00B5177E">
        <w:t>), p(x, y) is not difficult to find out.</w:t>
      </w:r>
    </w:p>
    <w:p w14:paraId="556CEB9A" w14:textId="6D791BAF" w:rsidR="003B64E5" w:rsidRPr="00B5177E" w:rsidRDefault="003B64E5" w:rsidP="00B5177E">
      <w:pPr>
        <w:pStyle w:val="NormalPACKT"/>
      </w:pPr>
    </w:p>
    <w:p w14:paraId="6871C375" w14:textId="1B3F3EC7" w:rsidR="004E6771" w:rsidRPr="00B5177E" w:rsidRDefault="008F50DE" w:rsidP="00B5177E">
      <w:pPr>
        <w:pStyle w:val="NormalPACKT"/>
      </w:pPr>
      <w:r w:rsidRPr="00B5177E">
        <w:t>Instead of modeling p(x, y), a</w:t>
      </w:r>
      <w:r w:rsidR="00D0778E" w:rsidRPr="00B5177E">
        <w:t xml:space="preserve"> discriminative model learns the conditional</w:t>
      </w:r>
      <w:r w:rsidR="00091759" w:rsidRPr="00B5177E">
        <w:t xml:space="preserve"> </w:t>
      </w:r>
      <w:r w:rsidR="00D0778E" w:rsidRPr="00B5177E">
        <w:t>probability distribution </w:t>
      </w:r>
      <w:proofErr w:type="gramStart"/>
      <w:r w:rsidR="00D0778E" w:rsidRPr="00B5177E">
        <w:t>p(</w:t>
      </w:r>
      <w:proofErr w:type="spellStart"/>
      <w:proofErr w:type="gramEnd"/>
      <w:r w:rsidR="00D0778E" w:rsidRPr="00B5177E">
        <w:t>y|x</w:t>
      </w:r>
      <w:proofErr w:type="spellEnd"/>
      <w:r w:rsidR="00D0778E" w:rsidRPr="00B5177E">
        <w:t xml:space="preserve">) - which </w:t>
      </w:r>
      <w:r w:rsidR="00091759" w:rsidRPr="00B5177E">
        <w:t>could be interpreted</w:t>
      </w:r>
      <w:r w:rsidR="00154B89" w:rsidRPr="00B5177E">
        <w:t xml:space="preserve"> </w:t>
      </w:r>
      <w:r w:rsidR="009D2292" w:rsidRPr="00B5177E">
        <w:t>as</w:t>
      </w:r>
      <w:r w:rsidR="009D2292" w:rsidRPr="00B5177E">
        <w:rPr>
          <w:rFonts w:hint="eastAsia"/>
        </w:rPr>
        <w:t xml:space="preserve"> “</w:t>
      </w:r>
      <w:r w:rsidR="009D2292" w:rsidRPr="00B5177E">
        <w:t>probability</w:t>
      </w:r>
      <w:r w:rsidR="00D0778E" w:rsidRPr="00B5177E">
        <w:t xml:space="preserve"> of y given x".</w:t>
      </w:r>
      <w:r w:rsidR="009D2292" w:rsidRPr="00B5177E">
        <w:t xml:space="preserve"> </w:t>
      </w:r>
      <w:r w:rsidR="001D4E86" w:rsidRPr="00B5177E">
        <w:t xml:space="preserve">A discriminative classifier learns by observing data. It makes fewer assumptions on the distributions but depends heavily on the quality of the data. </w:t>
      </w:r>
      <w:r w:rsidR="005F2221" w:rsidRPr="00B5177E">
        <w:t xml:space="preserve">For </w:t>
      </w:r>
      <w:r w:rsidR="00F96889" w:rsidRPr="00B5177E">
        <w:t>example,</w:t>
      </w:r>
      <w:r w:rsidR="005F2221" w:rsidRPr="00B5177E">
        <w:t xml:space="preserve"> </w:t>
      </w:r>
      <w:r w:rsidR="00F96889" w:rsidRPr="00B5177E">
        <w:t>in Logistic</w:t>
      </w:r>
      <w:r w:rsidR="005F2221" w:rsidRPr="00B5177E">
        <w:t xml:space="preserve"> regression</w:t>
      </w:r>
      <w:r w:rsidR="00F96889" w:rsidRPr="00B5177E">
        <w:t xml:space="preserve"> a</w:t>
      </w:r>
      <w:r w:rsidR="005F2221" w:rsidRPr="00B5177E">
        <w:t xml:space="preserve">ll we have to do is to learn weights </w:t>
      </w:r>
      <w:r w:rsidR="00F96889" w:rsidRPr="00B5177E">
        <w:t xml:space="preserve">and bias </w:t>
      </w:r>
      <w:r w:rsidR="005F2221" w:rsidRPr="00B5177E">
        <w:t>that would minimize the squared loss.</w:t>
      </w:r>
    </w:p>
    <w:p w14:paraId="3D6A17B8" w14:textId="3C46760B" w:rsidR="00D0778E" w:rsidRPr="00B5177E" w:rsidRDefault="001D4E86" w:rsidP="00B5177E">
      <w:pPr>
        <w:pStyle w:val="NormalPACKT"/>
      </w:pPr>
      <w:r w:rsidRPr="00B5177E">
        <w:t>Also, the</w:t>
      </w:r>
      <w:r w:rsidR="004E6771" w:rsidRPr="00B5177E">
        <w:t xml:space="preserve"> </w:t>
      </w:r>
      <w:r w:rsidR="00D0778E" w:rsidRPr="00B5177E">
        <w:t>discriminative models generally outperform generative</w:t>
      </w:r>
      <w:r w:rsidR="004E6771" w:rsidRPr="00B5177E">
        <w:t xml:space="preserve"> models in classification tasks, but the generative model shines over generative model in creativity/generation task.</w:t>
      </w:r>
    </w:p>
    <w:p w14:paraId="3DB42FD9" w14:textId="67A1A227" w:rsidR="00A3580E" w:rsidRPr="00B5177E" w:rsidRDefault="007B60C4" w:rsidP="00B5177E">
      <w:pPr>
        <w:pStyle w:val="Heading2"/>
        <w:rPr>
          <w:rFonts w:eastAsiaTheme="minorHAnsi"/>
        </w:rPr>
      </w:pPr>
      <w:ins w:id="209" w:author="Microsoft Office User" w:date="2017-08-04T20:11:00Z">
        <w:r w:rsidRPr="00B5177E">
          <w:rPr>
            <w:rFonts w:eastAsiaTheme="minorHAnsi"/>
          </w:rPr>
          <w:t>A</w:t>
        </w:r>
        <w:r>
          <w:rPr>
            <w:rFonts w:eastAsiaTheme="minorHAnsi"/>
          </w:rPr>
          <w:t>utomate human task</w:t>
        </w:r>
      </w:ins>
      <w:ins w:id="210" w:author="Microsoft Office User" w:date="2017-08-04T20:12:00Z">
        <w:r w:rsidR="00795137">
          <w:rPr>
            <w:rFonts w:eastAsiaTheme="minorHAnsi"/>
          </w:rPr>
          <w:t>s</w:t>
        </w:r>
      </w:ins>
      <w:ins w:id="211" w:author="Microsoft Office User" w:date="2017-08-04T20:11:00Z">
        <w:r>
          <w:rPr>
            <w:rFonts w:eastAsiaTheme="minorHAnsi"/>
          </w:rPr>
          <w:t xml:space="preserve"> with</w:t>
        </w:r>
        <w:r w:rsidRPr="00B5177E">
          <w:rPr>
            <w:rFonts w:eastAsiaTheme="minorHAnsi"/>
          </w:rPr>
          <w:t xml:space="preserve"> </w:t>
        </w:r>
      </w:ins>
      <w:r w:rsidR="00D0778E" w:rsidRPr="00B5177E">
        <w:rPr>
          <w:rFonts w:eastAsiaTheme="minorHAnsi"/>
        </w:rPr>
        <w:t>Deep Neural Network</w:t>
      </w:r>
    </w:p>
    <w:p w14:paraId="63896521" w14:textId="4A275EFB" w:rsidR="00F61F15" w:rsidRPr="00B5177E" w:rsidRDefault="00A3580E" w:rsidP="00B5177E">
      <w:pPr>
        <w:pStyle w:val="NormalPACKT"/>
        <w:rPr>
          <w:rFonts w:eastAsiaTheme="minorHAnsi"/>
        </w:rPr>
      </w:pPr>
      <w:r w:rsidRPr="00B5177E">
        <w:rPr>
          <w:rFonts w:eastAsiaTheme="minorHAnsi"/>
        </w:rPr>
        <w:t xml:space="preserve">In the last few years, there has been an explosion of Deep Neural Networks </w:t>
      </w:r>
      <w:commentRangeStart w:id="212"/>
      <w:commentRangeStart w:id="213"/>
      <w:ins w:id="214" w:author="Microsoft Office User" w:date="2017-08-04T20:11:00Z">
        <w:r w:rsidR="007B60C4" w:rsidRPr="00B5177E">
          <w:rPr>
            <w:rFonts w:eastAsiaTheme="minorHAnsi"/>
          </w:rPr>
          <w:t>that are</w:t>
        </w:r>
      </w:ins>
      <w:ins w:id="215" w:author="Microsoft Office User" w:date="2017-08-04T19:58:00Z">
        <w:r w:rsidR="00226885">
          <w:rPr>
            <w:rFonts w:eastAsiaTheme="minorHAnsi"/>
          </w:rPr>
          <w:t xml:space="preserve"> capable of </w:t>
        </w:r>
      </w:ins>
      <w:ins w:id="216" w:author="Microsoft Office User" w:date="2017-08-04T19:59:00Z">
        <w:r w:rsidR="00226885">
          <w:rPr>
            <w:rFonts w:eastAsiaTheme="minorHAnsi"/>
          </w:rPr>
          <w:t xml:space="preserve">performing image </w:t>
        </w:r>
      </w:ins>
      <w:ins w:id="217" w:author="Microsoft Office User" w:date="2017-08-04T20:06:00Z">
        <w:r w:rsidR="00B32853">
          <w:rPr>
            <w:rFonts w:eastAsiaTheme="minorHAnsi"/>
          </w:rPr>
          <w:t>classification,</w:t>
        </w:r>
      </w:ins>
      <w:ins w:id="218" w:author="Microsoft Office User" w:date="2017-08-04T19:59:00Z">
        <w:r w:rsidR="00226885">
          <w:rPr>
            <w:rFonts w:eastAsiaTheme="minorHAnsi"/>
          </w:rPr>
          <w:t xml:space="preserve"> voice recognition</w:t>
        </w:r>
      </w:ins>
      <w:r w:rsidRPr="00B5177E">
        <w:rPr>
          <w:rFonts w:eastAsiaTheme="minorHAnsi"/>
        </w:rPr>
        <w:t xml:space="preserve"> </w:t>
      </w:r>
      <w:ins w:id="219" w:author="Microsoft Office User" w:date="2017-08-04T20:00:00Z">
        <w:r w:rsidR="00226885">
          <w:rPr>
            <w:rFonts w:eastAsiaTheme="minorHAnsi"/>
          </w:rPr>
          <w:t xml:space="preserve">and understanding </w:t>
        </w:r>
      </w:ins>
      <w:r w:rsidRPr="00B5177E">
        <w:rPr>
          <w:rFonts w:eastAsiaTheme="minorHAnsi"/>
        </w:rPr>
        <w:t xml:space="preserve">natural language with a good accuracy. </w:t>
      </w:r>
      <w:commentRangeEnd w:id="212"/>
      <w:r w:rsidR="00E60908">
        <w:rPr>
          <w:rStyle w:val="CommentReference"/>
          <w:rFonts w:ascii="Arial" w:hAnsi="Arial" w:cs="Arial"/>
          <w:bCs/>
        </w:rPr>
        <w:commentReference w:id="212"/>
      </w:r>
      <w:commentRangeEnd w:id="213"/>
      <w:r w:rsidR="007B60C4">
        <w:rPr>
          <w:rStyle w:val="CommentReference"/>
          <w:rFonts w:ascii="Arial" w:hAnsi="Arial" w:cs="Arial"/>
          <w:bCs/>
        </w:rPr>
        <w:commentReference w:id="213"/>
      </w:r>
    </w:p>
    <w:p w14:paraId="18A88146" w14:textId="79D06B48" w:rsidR="00A3580E" w:rsidRPr="00B5177E" w:rsidRDefault="00A3580E" w:rsidP="00B5177E">
      <w:pPr>
        <w:pStyle w:val="NormalPACKT"/>
        <w:rPr>
          <w:rFonts w:eastAsiaTheme="minorHAnsi"/>
        </w:rPr>
      </w:pPr>
      <w:r w:rsidRPr="00B5177E">
        <w:rPr>
          <w:rFonts w:eastAsiaTheme="minorHAnsi"/>
        </w:rPr>
        <w:t xml:space="preserve">The current state of the art algorithms within the field of deep neural network are able to learn highly complex models of the patterns inherent in a set of data. While the capabilities are impressive, But, </w:t>
      </w:r>
      <w:ins w:id="220" w:author="Microsoft Office User" w:date="2017-08-04T20:08:00Z">
        <w:r w:rsidR="005C332A">
          <w:rPr>
            <w:rFonts w:eastAsiaTheme="minorHAnsi"/>
          </w:rPr>
          <w:t>human being</w:t>
        </w:r>
      </w:ins>
      <w:ins w:id="221" w:author="Microsoft Office User" w:date="2017-08-05T06:50:00Z">
        <w:r w:rsidR="004D7E33">
          <w:rPr>
            <w:rFonts w:eastAsiaTheme="minorHAnsi"/>
          </w:rPr>
          <w:t>s</w:t>
        </w:r>
      </w:ins>
      <w:ins w:id="222" w:author="Microsoft Office User" w:date="2017-08-04T20:08:00Z">
        <w:r w:rsidR="005C332A">
          <w:rPr>
            <w:rFonts w:eastAsiaTheme="minorHAnsi"/>
          </w:rPr>
          <w:t xml:space="preserve"> are capable of doing much more than</w:t>
        </w:r>
      </w:ins>
      <w:ins w:id="223" w:author="Microsoft Office User" w:date="2017-08-05T06:50:00Z">
        <w:r w:rsidR="004D7E33">
          <w:rPr>
            <w:rFonts w:eastAsiaTheme="minorHAnsi"/>
          </w:rPr>
          <w:t xml:space="preserve"> just</w:t>
        </w:r>
      </w:ins>
      <w:ins w:id="224" w:author="Microsoft Office User" w:date="2017-08-04T20:08:00Z">
        <w:r w:rsidR="005C332A">
          <w:rPr>
            <w:rFonts w:eastAsiaTheme="minorHAnsi"/>
          </w:rPr>
          <w:t xml:space="preserve"> </w:t>
        </w:r>
        <w:r w:rsidR="005C332A">
          <w:rPr>
            <w:rFonts w:eastAsiaTheme="minorHAnsi"/>
          </w:rPr>
          <w:lastRenderedPageBreak/>
          <w:t>image recognition or understanding what people are talking around and automating those task through machine seems far-fetched.</w:t>
        </w:r>
      </w:ins>
      <w:ins w:id="225" w:author="Microsoft Office User" w:date="2017-08-04T20:10:00Z">
        <w:r w:rsidR="0086567B" w:rsidRPr="00B5177E" w:rsidDel="0086567B">
          <w:rPr>
            <w:rFonts w:eastAsiaTheme="minorHAnsi"/>
          </w:rPr>
          <w:t xml:space="preserve"> </w:t>
        </w:r>
      </w:ins>
    </w:p>
    <w:p w14:paraId="137424D6" w14:textId="2DCB4540" w:rsidR="00A3580E" w:rsidRPr="00B5177E" w:rsidRDefault="00A3580E" w:rsidP="00B5177E">
      <w:pPr>
        <w:pStyle w:val="NormalPACKT"/>
        <w:rPr>
          <w:rFonts w:eastAsiaTheme="minorHAnsi"/>
        </w:rPr>
      </w:pPr>
      <w:r w:rsidRPr="00B5177E">
        <w:rPr>
          <w:rFonts w:eastAsiaTheme="minorHAnsi"/>
        </w:rPr>
        <w:t>Let us see some use-case</w:t>
      </w:r>
      <w:r w:rsidR="0090241B" w:rsidRPr="00B5177E">
        <w:rPr>
          <w:rFonts w:eastAsiaTheme="minorHAnsi"/>
        </w:rPr>
        <w:t>s</w:t>
      </w:r>
      <w:r w:rsidRPr="00B5177E">
        <w:rPr>
          <w:rFonts w:eastAsiaTheme="minorHAnsi"/>
        </w:rPr>
        <w:t xml:space="preserve"> where we need human creativity (at least as of now):</w:t>
      </w:r>
    </w:p>
    <w:p w14:paraId="4D90E68C" w14:textId="2144B2BB" w:rsidR="00F61F15" w:rsidRPr="00B5177E" w:rsidRDefault="00A3580E">
      <w:pPr>
        <w:pStyle w:val="BulletPACKT"/>
        <w:pPrChange w:id="226" w:author="Dattatraya More" w:date="2017-08-02T14:07:00Z">
          <w:pPr>
            <w:numPr>
              <w:numId w:val="2"/>
            </w:numPr>
            <w:shd w:val="clear" w:color="auto" w:fill="FFFFFF"/>
            <w:tabs>
              <w:tab w:val="num" w:pos="720"/>
            </w:tabs>
            <w:spacing w:before="100" w:beforeAutospacing="1" w:after="100" w:afterAutospacing="1"/>
            <w:ind w:left="720" w:hanging="360"/>
          </w:pPr>
        </w:pPrChange>
      </w:pPr>
      <w:r w:rsidRPr="00B5177E">
        <w:t>Training an artificial author which can write an article and explain data science concepts to a community in a very simplistic manner by learning from past articles from Wikipedia.</w:t>
      </w:r>
    </w:p>
    <w:p w14:paraId="027A5294" w14:textId="77777777" w:rsidR="00A3580E" w:rsidRPr="00B5177E" w:rsidRDefault="00A3580E">
      <w:pPr>
        <w:pStyle w:val="BulletEndPACKT"/>
        <w:pPrChange w:id="227" w:author="Dattatraya More" w:date="2017-08-02T14:08:00Z">
          <w:pPr>
            <w:numPr>
              <w:numId w:val="2"/>
            </w:numPr>
            <w:shd w:val="clear" w:color="auto" w:fill="FFFFFF"/>
            <w:tabs>
              <w:tab w:val="num" w:pos="720"/>
            </w:tabs>
            <w:spacing w:before="100" w:beforeAutospacing="1" w:after="100" w:afterAutospacing="1"/>
            <w:ind w:left="720" w:hanging="360"/>
          </w:pPr>
        </w:pPrChange>
      </w:pPr>
      <w:r w:rsidRPr="00B5177E">
        <w:t>Creating an artificial painter which can paint like any famous artist by learning from his / her past collections.</w:t>
      </w:r>
    </w:p>
    <w:p w14:paraId="5C841B9A" w14:textId="3C4C28AC" w:rsidR="005D6D0D" w:rsidRPr="00B5177E" w:rsidRDefault="00A3580E">
      <w:pPr>
        <w:pStyle w:val="NormalPACKT"/>
        <w:rPr>
          <w:rFonts w:eastAsiaTheme="minorHAnsi"/>
        </w:rPr>
        <w:pPrChange w:id="228" w:author="Dattatraya More" w:date="2017-08-02T14:08:00Z">
          <w:pPr>
            <w:pStyle w:val="NormalWeb"/>
            <w:shd w:val="clear" w:color="auto" w:fill="FFFFFF"/>
            <w:spacing w:before="0" w:beforeAutospacing="0" w:after="315" w:afterAutospacing="0" w:line="375" w:lineRule="atLeast"/>
          </w:pPr>
        </w:pPrChange>
      </w:pPr>
      <w:commentRangeStart w:id="229"/>
      <w:commentRangeStart w:id="230"/>
      <w:r w:rsidRPr="00B5177E">
        <w:rPr>
          <w:rFonts w:eastAsiaTheme="minorHAnsi"/>
        </w:rPr>
        <w:t xml:space="preserve">Do you </w:t>
      </w:r>
      <w:ins w:id="231" w:author="Microsoft Office User" w:date="2017-08-04T20:01:00Z">
        <w:r w:rsidR="00226885">
          <w:rPr>
            <w:rFonts w:eastAsiaTheme="minorHAnsi"/>
          </w:rPr>
          <w:t>believe that machines are capable of accomplishing these tasks</w:t>
        </w:r>
      </w:ins>
      <w:ins w:id="232" w:author="Microsoft Office User" w:date="2017-08-04T20:02:00Z">
        <w:r w:rsidR="00226885">
          <w:rPr>
            <w:rFonts w:eastAsiaTheme="minorHAnsi"/>
          </w:rPr>
          <w:t>?</w:t>
        </w:r>
      </w:ins>
      <w:r w:rsidRPr="00B5177E">
        <w:rPr>
          <w:rFonts w:eastAsiaTheme="minorHAnsi"/>
        </w:rPr>
        <w:t xml:space="preserve"> </w:t>
      </w:r>
      <w:ins w:id="233" w:author="Microsoft Office User" w:date="2017-08-04T20:04:00Z">
        <w:r w:rsidR="00B32853">
          <w:rPr>
            <w:rFonts w:eastAsiaTheme="minorHAnsi"/>
          </w:rPr>
          <w:t xml:space="preserve">To your surprise </w:t>
        </w:r>
      </w:ins>
      <w:r w:rsidRPr="00B5177E">
        <w:rPr>
          <w:rFonts w:eastAsiaTheme="minorHAnsi"/>
        </w:rPr>
        <w:t>the answer is “</w:t>
      </w:r>
      <w:r w:rsidRPr="00B5177E">
        <w:rPr>
          <w:rFonts w:eastAsiaTheme="minorHAnsi"/>
          <w:rPrChange w:id="234" w:author="Dattatraya More" w:date="2017-08-02T14:08:00Z">
            <w:rPr>
              <w:rFonts w:eastAsiaTheme="minorHAnsi"/>
              <w:b/>
            </w:rPr>
          </w:rPrChange>
        </w:rPr>
        <w:t>YES</w:t>
      </w:r>
      <w:r w:rsidRPr="00B5177E">
        <w:rPr>
          <w:rFonts w:eastAsiaTheme="minorHAnsi"/>
        </w:rPr>
        <w:t>”.</w:t>
      </w:r>
      <w:commentRangeEnd w:id="229"/>
      <w:r w:rsidR="00BB0399">
        <w:rPr>
          <w:rStyle w:val="CommentReference"/>
          <w:rFonts w:ascii="Arial" w:hAnsi="Arial" w:cs="Arial"/>
          <w:bCs/>
        </w:rPr>
        <w:commentReference w:id="229"/>
      </w:r>
      <w:commentRangeEnd w:id="230"/>
      <w:r w:rsidR="00B32853">
        <w:rPr>
          <w:rStyle w:val="CommentReference"/>
          <w:rFonts w:ascii="Arial" w:hAnsi="Arial" w:cs="Arial"/>
          <w:bCs/>
        </w:rPr>
        <w:commentReference w:id="230"/>
      </w:r>
    </w:p>
    <w:p w14:paraId="1F1396E7" w14:textId="6E173422" w:rsidR="00F61F15" w:rsidRPr="008F279E" w:rsidRDefault="00A3580E">
      <w:pPr>
        <w:pStyle w:val="NormalPACKT"/>
        <w:rPr>
          <w:rFonts w:eastAsiaTheme="minorHAnsi"/>
        </w:rPr>
        <w:pPrChange w:id="235" w:author="Dattatraya More" w:date="2017-08-02T14:08:00Z">
          <w:pPr>
            <w:pStyle w:val="NormalWeb"/>
            <w:shd w:val="clear" w:color="auto" w:fill="FFFFFF"/>
            <w:spacing w:before="0" w:beforeAutospacing="0" w:after="315" w:afterAutospacing="0" w:line="375" w:lineRule="atLeast"/>
          </w:pPr>
        </w:pPrChange>
      </w:pPr>
      <w:r w:rsidRPr="003349CA">
        <w:rPr>
          <w:rFonts w:eastAsiaTheme="minorHAnsi"/>
        </w:rPr>
        <w:t>Of course, these are difficult tasks to automate, but Generative Adversarial Network</w:t>
      </w:r>
      <w:r w:rsidRPr="008F279E">
        <w:rPr>
          <w:rFonts w:eastAsiaTheme="minorHAnsi"/>
        </w:rPr>
        <w:t>s (</w:t>
      </w:r>
      <w:proofErr w:type="spellStart"/>
      <w:r w:rsidRPr="008F279E">
        <w:rPr>
          <w:rFonts w:eastAsiaTheme="minorHAnsi"/>
        </w:rPr>
        <w:t>GANs</w:t>
      </w:r>
      <w:proofErr w:type="spellEnd"/>
      <w:r w:rsidRPr="008F279E">
        <w:rPr>
          <w:rFonts w:eastAsiaTheme="minorHAnsi"/>
        </w:rPr>
        <w:t>) have started making some of these tasks possible.</w:t>
      </w:r>
    </w:p>
    <w:p w14:paraId="7FEF4528" w14:textId="77777777" w:rsidR="00A3580E" w:rsidRPr="008F279E" w:rsidRDefault="00A3580E">
      <w:pPr>
        <w:pStyle w:val="NormalPACKT"/>
        <w:rPr>
          <w:rFonts w:eastAsiaTheme="minorHAnsi"/>
        </w:rPr>
        <w:pPrChange w:id="236" w:author="Dattatraya More" w:date="2017-08-02T14:08:00Z">
          <w:pPr>
            <w:pStyle w:val="NormalWeb"/>
            <w:shd w:val="clear" w:color="auto" w:fill="FFFFFF"/>
            <w:spacing w:before="0" w:beforeAutospacing="0" w:after="315" w:afterAutospacing="0" w:line="375" w:lineRule="atLeast"/>
          </w:pPr>
        </w:pPrChange>
      </w:pPr>
      <w:proofErr w:type="spellStart"/>
      <w:r w:rsidRPr="008F279E">
        <w:rPr>
          <w:rFonts w:eastAsiaTheme="minorHAnsi"/>
        </w:rPr>
        <w:t>Yann</w:t>
      </w:r>
      <w:proofErr w:type="spellEnd"/>
      <w:r w:rsidRPr="008F279E">
        <w:rPr>
          <w:rFonts w:eastAsiaTheme="minorHAnsi"/>
        </w:rPr>
        <w:t xml:space="preserve"> </w:t>
      </w:r>
      <w:proofErr w:type="spellStart"/>
      <w:r w:rsidRPr="008F279E">
        <w:rPr>
          <w:rFonts w:eastAsiaTheme="minorHAnsi"/>
        </w:rPr>
        <w:t>LeCun</w:t>
      </w:r>
      <w:proofErr w:type="spellEnd"/>
      <w:r w:rsidRPr="008F279E">
        <w:rPr>
          <w:rFonts w:eastAsiaTheme="minorHAnsi"/>
        </w:rPr>
        <w:t>, a prominent figure in Deep Learning Domain (Director of Facebook AI) said that</w:t>
      </w:r>
    </w:p>
    <w:p w14:paraId="55ED987D" w14:textId="656D510D" w:rsidR="00A3580E" w:rsidRPr="00B5177E" w:rsidRDefault="00A3580E">
      <w:pPr>
        <w:pStyle w:val="NormalPACKT"/>
        <w:rPr>
          <w:rFonts w:eastAsiaTheme="minorHAnsi"/>
        </w:rPr>
        <w:pPrChange w:id="237" w:author="Dattatraya More" w:date="2017-08-02T14:08:00Z">
          <w:pPr>
            <w:pStyle w:val="NormalWeb"/>
            <w:shd w:val="clear" w:color="auto" w:fill="FFFFFF"/>
            <w:spacing w:before="0" w:beforeAutospacing="0" w:after="315" w:afterAutospacing="0" w:line="375" w:lineRule="atLeast"/>
          </w:pPr>
        </w:pPrChange>
      </w:pPr>
      <w:r w:rsidRPr="008F279E">
        <w:rPr>
          <w:rFonts w:eastAsiaTheme="minorHAnsi"/>
        </w:rPr>
        <w:t>“</w:t>
      </w:r>
      <w:r w:rsidRPr="00B5177E">
        <w:rPr>
          <w:rFonts w:eastAsiaTheme="minorHAnsi"/>
          <w:rPrChange w:id="238" w:author="Dattatraya More" w:date="2017-08-02T14:08:00Z">
            <w:rPr>
              <w:rFonts w:eastAsiaTheme="minorHAnsi"/>
              <w:b/>
              <w:i/>
            </w:rPr>
          </w:rPrChange>
        </w:rPr>
        <w:t xml:space="preserve">Generative Adversarial </w:t>
      </w:r>
      <w:proofErr w:type="gramStart"/>
      <w:r w:rsidRPr="00B5177E">
        <w:rPr>
          <w:rFonts w:eastAsiaTheme="minorHAnsi"/>
          <w:rPrChange w:id="239" w:author="Dattatraya More" w:date="2017-08-02T14:08:00Z">
            <w:rPr>
              <w:rFonts w:eastAsiaTheme="minorHAnsi"/>
              <w:b/>
              <w:i/>
            </w:rPr>
          </w:rPrChange>
        </w:rPr>
        <w:t>Network(</w:t>
      </w:r>
      <w:proofErr w:type="spellStart"/>
      <w:proofErr w:type="gramEnd"/>
      <w:r w:rsidRPr="00B5177E">
        <w:rPr>
          <w:rFonts w:eastAsiaTheme="minorHAnsi"/>
          <w:rPrChange w:id="240" w:author="Dattatraya More" w:date="2017-08-02T14:08:00Z">
            <w:rPr>
              <w:rFonts w:eastAsiaTheme="minorHAnsi"/>
              <w:b/>
              <w:i/>
            </w:rPr>
          </w:rPrChange>
        </w:rPr>
        <w:t>GANs</w:t>
      </w:r>
      <w:proofErr w:type="spellEnd"/>
      <w:r w:rsidRPr="00B5177E">
        <w:rPr>
          <w:rFonts w:eastAsiaTheme="minorHAnsi"/>
          <w:rPrChange w:id="241" w:author="Dattatraya More" w:date="2017-08-02T14:08:00Z">
            <w:rPr>
              <w:rFonts w:eastAsiaTheme="minorHAnsi"/>
              <w:b/>
              <w:i/>
            </w:rPr>
          </w:rPrChange>
        </w:rPr>
        <w:t>), and the variations that are now being proposed is the most interesting idea in the last 10 years in Machine Learning</w:t>
      </w:r>
      <w:r w:rsidRPr="00B5177E">
        <w:rPr>
          <w:rFonts w:eastAsiaTheme="minorHAnsi"/>
        </w:rPr>
        <w:t>”</w:t>
      </w:r>
    </w:p>
    <w:p w14:paraId="712C627E" w14:textId="5220F880" w:rsidR="00A3580E" w:rsidRPr="008F279E" w:rsidRDefault="00A3580E">
      <w:pPr>
        <w:pStyle w:val="NormalPACKT"/>
        <w:rPr>
          <w:rFonts w:eastAsiaTheme="minorHAnsi"/>
        </w:rPr>
        <w:pPrChange w:id="242" w:author="Dattatraya More" w:date="2017-08-02T14:08:00Z">
          <w:pPr>
            <w:pStyle w:val="NormalWeb"/>
            <w:shd w:val="clear" w:color="auto" w:fill="FFFFFF"/>
            <w:spacing w:before="0" w:beforeAutospacing="0" w:after="315" w:afterAutospacing="0" w:line="375" w:lineRule="atLeast"/>
          </w:pPr>
        </w:pPrChange>
      </w:pPr>
      <w:r w:rsidRPr="003349CA">
        <w:rPr>
          <w:rFonts w:eastAsiaTheme="minorHAnsi"/>
        </w:rPr>
        <w:t xml:space="preserve">If you feel intimidated by the name </w:t>
      </w:r>
      <w:proofErr w:type="spellStart"/>
      <w:r w:rsidRPr="003349CA">
        <w:rPr>
          <w:rFonts w:eastAsiaTheme="minorHAnsi"/>
        </w:rPr>
        <w:t>GAN</w:t>
      </w:r>
      <w:proofErr w:type="spellEnd"/>
      <w:r w:rsidRPr="003349CA">
        <w:rPr>
          <w:rFonts w:eastAsiaTheme="minorHAnsi"/>
        </w:rPr>
        <w:t xml:space="preserve"> – don’t worry! You will master this technique and apply it to real world problem yourself by the end of this book </w:t>
      </w:r>
      <w:r w:rsidRPr="008F279E">
        <w:rPr>
          <w:rFonts w:eastAsiaTheme="minorHAnsi"/>
        </w:rPr>
        <w:sym w:font="Wingdings" w:char="F04A"/>
      </w:r>
    </w:p>
    <w:p w14:paraId="00166DAB" w14:textId="77777777" w:rsidR="00B5177E" w:rsidRDefault="00B5177E" w:rsidP="00B5177E">
      <w:pPr>
        <w:rPr>
          <w:rFonts w:eastAsiaTheme="minorHAnsi"/>
        </w:rPr>
      </w:pPr>
    </w:p>
    <w:p w14:paraId="547575BA" w14:textId="29D9DF0C" w:rsidR="00825103" w:rsidRPr="00B5177E" w:rsidRDefault="00D0778E" w:rsidP="00B5177E">
      <w:pPr>
        <w:pStyle w:val="Heading2"/>
        <w:rPr>
          <w:rFonts w:eastAsiaTheme="minorHAnsi"/>
        </w:rPr>
      </w:pPr>
      <w:commentRangeStart w:id="243"/>
      <w:commentRangeStart w:id="244"/>
      <w:del w:id="245" w:author="Microsoft Office User" w:date="2017-08-04T12:38:00Z">
        <w:r w:rsidRPr="00B5177E" w:rsidDel="003F638C">
          <w:rPr>
            <w:rFonts w:eastAsiaTheme="minorHAnsi"/>
          </w:rPr>
          <w:delText xml:space="preserve">What </w:delText>
        </w:r>
      </w:del>
      <w:ins w:id="246" w:author="Microsoft Office User" w:date="2017-08-04T12:38:00Z">
        <w:r w:rsidR="003F638C">
          <w:rPr>
            <w:rFonts w:eastAsiaTheme="minorHAnsi"/>
          </w:rPr>
          <w:t xml:space="preserve">Purpose of </w:t>
        </w:r>
      </w:ins>
      <w:r w:rsidRPr="00B5177E">
        <w:rPr>
          <w:rFonts w:eastAsiaTheme="minorHAnsi"/>
        </w:rPr>
        <w:t xml:space="preserve">Generative Adversarial Network </w:t>
      </w:r>
      <w:del w:id="247" w:author="Microsoft Office User" w:date="2017-08-04T12:38:00Z">
        <w:r w:rsidR="00B437A0" w:rsidRPr="00B5177E" w:rsidDel="003F638C">
          <w:rPr>
            <w:rFonts w:eastAsiaTheme="minorHAnsi"/>
          </w:rPr>
          <w:delText>does?</w:delText>
        </w:r>
        <w:commentRangeEnd w:id="243"/>
        <w:r w:rsidR="00B5177E" w:rsidDel="003F638C">
          <w:rPr>
            <w:rStyle w:val="CommentReference"/>
            <w:b w:val="0"/>
            <w:iCs w:val="0"/>
            <w:color w:val="auto"/>
            <w:lang w:val="en-US"/>
          </w:rPr>
          <w:commentReference w:id="243"/>
        </w:r>
      </w:del>
      <w:commentRangeEnd w:id="244"/>
      <w:r w:rsidR="00E50C53">
        <w:rPr>
          <w:rStyle w:val="CommentReference"/>
          <w:b w:val="0"/>
          <w:iCs w:val="0"/>
          <w:color w:val="auto"/>
          <w:lang w:val="en-US"/>
        </w:rPr>
        <w:commentReference w:id="244"/>
      </w:r>
    </w:p>
    <w:p w14:paraId="2E572157" w14:textId="4BB388A3" w:rsidR="00FC6EF1" w:rsidRPr="003349CA" w:rsidRDefault="00FC6EF1">
      <w:pPr>
        <w:pStyle w:val="NormalPACKT"/>
        <w:pPrChange w:id="248" w:author="Dattatraya More" w:date="2017-08-02T14:10:00Z">
          <w:pPr/>
        </w:pPrChange>
      </w:pPr>
      <w:r w:rsidRPr="0099036D">
        <w:t>Some generative models are able to generate samples from the model distri</w:t>
      </w:r>
      <w:r w:rsidRPr="003349CA">
        <w:t xml:space="preserve">bution. Generative adversarial networks are an example of generative models. </w:t>
      </w:r>
      <w:proofErr w:type="spellStart"/>
      <w:r w:rsidRPr="003349CA">
        <w:t>GAN</w:t>
      </w:r>
      <w:proofErr w:type="spellEnd"/>
      <w:r w:rsidRPr="003349CA">
        <w:t xml:space="preserve"> focus primarily on generating samples from distribution.</w:t>
      </w:r>
    </w:p>
    <w:p w14:paraId="486CEB88" w14:textId="7329C72F" w:rsidR="00FC6EF1" w:rsidRPr="008F279E" w:rsidRDefault="00FC6EF1">
      <w:pPr>
        <w:pStyle w:val="NormalPACKT"/>
        <w:pPrChange w:id="249" w:author="Dattatraya More" w:date="2017-08-02T14:10:00Z">
          <w:pPr/>
        </w:pPrChange>
      </w:pPr>
      <w:r w:rsidRPr="008F279E">
        <w:t>You might be wondering why generative models are worth studying, especially generative models that are only capable of generating data rather than providing an estimate of the density function.</w:t>
      </w:r>
    </w:p>
    <w:p w14:paraId="4DDDA755" w14:textId="77777777" w:rsidR="00FC6EF1" w:rsidRPr="008F279E" w:rsidRDefault="00FC6EF1">
      <w:pPr>
        <w:pStyle w:val="NormalPACKT"/>
        <w:pPrChange w:id="250" w:author="Dattatraya More" w:date="2017-08-02T14:10:00Z">
          <w:pPr/>
        </w:pPrChange>
      </w:pPr>
    </w:p>
    <w:p w14:paraId="20E076D9" w14:textId="383E6CB8" w:rsidR="00FC6EF1" w:rsidRPr="008F279E" w:rsidRDefault="00FC6EF1">
      <w:pPr>
        <w:pStyle w:val="NormalPACKT"/>
        <w:pPrChange w:id="251" w:author="Dattatraya More" w:date="2017-08-02T14:10:00Z">
          <w:pPr/>
        </w:pPrChange>
      </w:pPr>
      <w:r w:rsidRPr="008F279E">
        <w:t>Some of the reasons to study generative models are as follows:</w:t>
      </w:r>
    </w:p>
    <w:p w14:paraId="61499D7A" w14:textId="77777777" w:rsidR="00FC6EF1" w:rsidRPr="008A53C7" w:rsidRDefault="00FC6EF1" w:rsidP="007C6886">
      <w:pPr>
        <w:rPr>
          <w:bCs w:val="0"/>
        </w:rPr>
      </w:pPr>
    </w:p>
    <w:p w14:paraId="27B504EF" w14:textId="77777777" w:rsidR="00FC6EF1" w:rsidRPr="00B5177E" w:rsidRDefault="00FC6EF1">
      <w:pPr>
        <w:pStyle w:val="BulletPACKT"/>
        <w:rPr>
          <w:rFonts w:eastAsiaTheme="minorHAnsi"/>
          <w:rPrChange w:id="252" w:author="Dattatraya More" w:date="2017-08-02T14:10:00Z">
            <w:rPr/>
          </w:rPrChange>
        </w:rPr>
        <w:pPrChange w:id="253" w:author="Dattatraya More" w:date="2017-08-02T14:10:00Z">
          <w:pPr>
            <w:pStyle w:val="ListParagraph"/>
            <w:numPr>
              <w:numId w:val="25"/>
            </w:numPr>
            <w:ind w:hanging="360"/>
          </w:pPr>
        </w:pPrChange>
      </w:pPr>
      <w:r w:rsidRPr="00B5177E">
        <w:rPr>
          <w:rFonts w:eastAsiaTheme="minorHAnsi"/>
          <w:rPrChange w:id="254" w:author="Dattatraya More" w:date="2017-08-02T14:10:00Z">
            <w:rPr>
              <w:bCs w:val="0"/>
            </w:rPr>
          </w:rPrChange>
        </w:rPr>
        <w:t>Sampling (or generation) is straightforward.</w:t>
      </w:r>
    </w:p>
    <w:p w14:paraId="755DD601" w14:textId="77777777" w:rsidR="00FC6EF1" w:rsidRPr="00B5177E" w:rsidRDefault="00FC6EF1">
      <w:pPr>
        <w:pStyle w:val="BulletPACKT"/>
        <w:rPr>
          <w:rFonts w:eastAsiaTheme="minorHAnsi"/>
          <w:rPrChange w:id="255" w:author="Dattatraya More" w:date="2017-08-02T14:10:00Z">
            <w:rPr/>
          </w:rPrChange>
        </w:rPr>
        <w:pPrChange w:id="256" w:author="Dattatraya More" w:date="2017-08-02T14:10:00Z">
          <w:pPr>
            <w:pStyle w:val="ListParagraph"/>
            <w:numPr>
              <w:numId w:val="25"/>
            </w:numPr>
            <w:ind w:hanging="360"/>
          </w:pPr>
        </w:pPrChange>
      </w:pPr>
      <w:r w:rsidRPr="00B5177E">
        <w:rPr>
          <w:rFonts w:eastAsiaTheme="minorHAnsi"/>
          <w:rPrChange w:id="257" w:author="Dattatraya More" w:date="2017-08-02T14:10:00Z">
            <w:rPr>
              <w:bCs w:val="0"/>
            </w:rPr>
          </w:rPrChange>
        </w:rPr>
        <w:t>Training doesn't involve Maximum Likelihood estimation.</w:t>
      </w:r>
    </w:p>
    <w:p w14:paraId="6B5445B5" w14:textId="77777777" w:rsidR="00FC6EF1" w:rsidRPr="00B5177E" w:rsidRDefault="00FC6EF1">
      <w:pPr>
        <w:pStyle w:val="BulletPACKT"/>
        <w:rPr>
          <w:rFonts w:eastAsiaTheme="minorHAnsi"/>
          <w:rPrChange w:id="258" w:author="Dattatraya More" w:date="2017-08-02T14:10:00Z">
            <w:rPr/>
          </w:rPrChange>
        </w:rPr>
        <w:pPrChange w:id="259" w:author="Dattatraya More" w:date="2017-08-02T14:10:00Z">
          <w:pPr>
            <w:pStyle w:val="ListParagraph"/>
            <w:numPr>
              <w:numId w:val="25"/>
            </w:numPr>
            <w:ind w:hanging="360"/>
          </w:pPr>
        </w:pPrChange>
      </w:pPr>
      <w:r w:rsidRPr="00B5177E">
        <w:rPr>
          <w:rFonts w:eastAsiaTheme="minorHAnsi"/>
          <w:rPrChange w:id="260" w:author="Dattatraya More" w:date="2017-08-02T14:10:00Z">
            <w:rPr>
              <w:bCs w:val="0"/>
            </w:rPr>
          </w:rPrChange>
        </w:rPr>
        <w:t xml:space="preserve">Robust to </w:t>
      </w:r>
      <w:proofErr w:type="spellStart"/>
      <w:r w:rsidRPr="00B5177E">
        <w:rPr>
          <w:rFonts w:eastAsiaTheme="minorHAnsi"/>
          <w:rPrChange w:id="261" w:author="Dattatraya More" w:date="2017-08-02T14:10:00Z">
            <w:rPr>
              <w:bCs w:val="0"/>
            </w:rPr>
          </w:rPrChange>
        </w:rPr>
        <w:t>Overfitting</w:t>
      </w:r>
      <w:proofErr w:type="spellEnd"/>
      <w:r w:rsidRPr="00B5177E">
        <w:rPr>
          <w:rFonts w:eastAsiaTheme="minorHAnsi"/>
          <w:rPrChange w:id="262" w:author="Dattatraya More" w:date="2017-08-02T14:10:00Z">
            <w:rPr>
              <w:bCs w:val="0"/>
            </w:rPr>
          </w:rPrChange>
        </w:rPr>
        <w:t xml:space="preserve"> since Generator never sees the training data.</w:t>
      </w:r>
    </w:p>
    <w:p w14:paraId="4D80EFC2" w14:textId="33ACA1F0" w:rsidR="007C6886" w:rsidRPr="00B5177E" w:rsidRDefault="00FC6EF1">
      <w:pPr>
        <w:pStyle w:val="BulletEndPACKT"/>
        <w:rPr>
          <w:rFonts w:eastAsiaTheme="minorHAnsi"/>
          <w:rPrChange w:id="263" w:author="Dattatraya More" w:date="2017-08-02T14:10:00Z">
            <w:rPr/>
          </w:rPrChange>
        </w:rPr>
        <w:pPrChange w:id="264" w:author="Dattatraya More" w:date="2017-08-02T14:10:00Z">
          <w:pPr>
            <w:pStyle w:val="ListParagraph"/>
            <w:numPr>
              <w:numId w:val="25"/>
            </w:numPr>
            <w:ind w:hanging="360"/>
          </w:pPr>
        </w:pPrChange>
      </w:pPr>
      <w:proofErr w:type="spellStart"/>
      <w:r w:rsidRPr="00B5177E">
        <w:rPr>
          <w:rFonts w:eastAsiaTheme="minorHAnsi"/>
          <w:rPrChange w:id="265" w:author="Dattatraya More" w:date="2017-08-02T14:10:00Z">
            <w:rPr>
              <w:bCs w:val="0"/>
            </w:rPr>
          </w:rPrChange>
        </w:rPr>
        <w:t>GANs</w:t>
      </w:r>
      <w:proofErr w:type="spellEnd"/>
      <w:r w:rsidRPr="00B5177E">
        <w:rPr>
          <w:rFonts w:eastAsiaTheme="minorHAnsi"/>
          <w:rPrChange w:id="266" w:author="Dattatraya More" w:date="2017-08-02T14:10:00Z">
            <w:rPr>
              <w:bCs w:val="0"/>
            </w:rPr>
          </w:rPrChange>
        </w:rPr>
        <w:t xml:space="preserve"> are good at capturing the modes of the distribution.</w:t>
      </w:r>
    </w:p>
    <w:p w14:paraId="5AFB4A41" w14:textId="2BC5B847" w:rsidR="00D0778E" w:rsidRPr="008F279E" w:rsidRDefault="00D0778E" w:rsidP="0099036D">
      <w:pPr>
        <w:pStyle w:val="Heading2"/>
        <w:rPr>
          <w:rFonts w:eastAsiaTheme="minorHAnsi"/>
        </w:rPr>
      </w:pPr>
      <w:r w:rsidRPr="008F279E">
        <w:rPr>
          <w:rFonts w:eastAsiaTheme="minorHAnsi"/>
        </w:rPr>
        <w:lastRenderedPageBreak/>
        <w:t>Analogy from real world</w:t>
      </w:r>
    </w:p>
    <w:p w14:paraId="143277EC" w14:textId="7C9C5826" w:rsidR="00BA3F43" w:rsidRPr="005A4E49" w:rsidRDefault="00C9264A">
      <w:pPr>
        <w:pStyle w:val="NormalPACKT"/>
        <w:rPr>
          <w:rPrChange w:id="267" w:author="Dattatraya More" w:date="2017-08-02T14:10:00Z">
            <w:rPr>
              <w:sz w:val="24"/>
              <w:szCs w:val="24"/>
            </w:rPr>
          </w:rPrChange>
        </w:rPr>
        <w:pPrChange w:id="268" w:author="Dattatraya More" w:date="2017-08-02T14:10:00Z">
          <w:pPr>
            <w:pStyle w:val="Heading2"/>
          </w:pPr>
        </w:pPrChange>
      </w:pPr>
      <w:r w:rsidRPr="008F279E">
        <w:rPr>
          <w:rFonts w:eastAsiaTheme="minorHAnsi"/>
        </w:rPr>
        <w:t xml:space="preserve">Let’s consider the </w:t>
      </w:r>
      <w:r w:rsidR="00DB5D89" w:rsidRPr="008F279E">
        <w:rPr>
          <w:rFonts w:eastAsiaTheme="minorHAnsi"/>
        </w:rPr>
        <w:t>real-world</w:t>
      </w:r>
      <w:r w:rsidRPr="008F279E">
        <w:rPr>
          <w:rFonts w:eastAsiaTheme="minorHAnsi"/>
        </w:rPr>
        <w:t xml:space="preserve"> relationship between a money </w:t>
      </w:r>
      <w:r w:rsidR="00DB5D89" w:rsidRPr="008F279E">
        <w:rPr>
          <w:rFonts w:eastAsiaTheme="minorHAnsi"/>
        </w:rPr>
        <w:t>counterfeiting</w:t>
      </w:r>
      <w:r w:rsidRPr="008F279E">
        <w:rPr>
          <w:rFonts w:eastAsiaTheme="minorHAnsi"/>
        </w:rPr>
        <w:t xml:space="preserve"> criminal and a </w:t>
      </w:r>
      <w:r w:rsidR="00DB5D89" w:rsidRPr="008F279E">
        <w:rPr>
          <w:rFonts w:eastAsiaTheme="minorHAnsi"/>
        </w:rPr>
        <w:t>police</w:t>
      </w:r>
      <w:r w:rsidRPr="008F279E">
        <w:rPr>
          <w:rFonts w:eastAsiaTheme="minorHAnsi"/>
        </w:rPr>
        <w:t>. Let’s enumerate</w:t>
      </w:r>
      <w:r w:rsidR="00DB5D89" w:rsidRPr="008F279E">
        <w:rPr>
          <w:rFonts w:eastAsiaTheme="minorHAnsi"/>
        </w:rPr>
        <w:t xml:space="preserve"> the objective of the criminal and the police in terms of money</w:t>
      </w:r>
      <w:r w:rsidRPr="005A4E49">
        <w:rPr>
          <w:rPrChange w:id="269" w:author="Dattatraya More" w:date="2017-08-02T14:10:00Z">
            <w:rPr>
              <w:b w:val="0"/>
              <w:bCs w:val="0"/>
              <w:iCs w:val="0"/>
              <w:sz w:val="24"/>
            </w:rPr>
          </w:rPrChange>
        </w:rPr>
        <w:t>:</w:t>
      </w:r>
    </w:p>
    <w:p w14:paraId="7822F2BB" w14:textId="77777777" w:rsidR="00CB5D27" w:rsidRDefault="00CB5D27" w:rsidP="00CB5D27">
      <w:pPr>
        <w:rPr>
          <w:lang w:val="en-GB"/>
        </w:rPr>
      </w:pPr>
    </w:p>
    <w:p w14:paraId="6FC6F18F" w14:textId="7315FDEB" w:rsidR="00CB5D27" w:rsidRDefault="00CB5D27">
      <w:pPr>
        <w:pStyle w:val="FigurePACKT"/>
        <w:pPrChange w:id="270" w:author="Dattatraya More" w:date="2017-08-02T14:10:00Z">
          <w:pPr/>
        </w:pPrChange>
      </w:pPr>
      <w:r w:rsidRPr="009A0C79">
        <w:rPr>
          <w:noProof/>
          <w:lang w:val="en-IN" w:eastAsia="en-IN"/>
        </w:rPr>
        <w:drawing>
          <wp:inline distT="0" distB="0" distL="0" distR="0" wp14:anchorId="3D0B7695" wp14:editId="72531645">
            <wp:extent cx="5194935" cy="2636520"/>
            <wp:effectExtent l="0" t="0" r="12065" b="5080"/>
            <wp:docPr id="18" name="Picture 18" descr="../../../Screen%20Shot%202017-07-27%20at%208.33.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27%20at%208.33.10%20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0371" cy="2654504"/>
                    </a:xfrm>
                    <a:prstGeom prst="rect">
                      <a:avLst/>
                    </a:prstGeom>
                    <a:noFill/>
                    <a:ln>
                      <a:noFill/>
                    </a:ln>
                  </pic:spPr>
                </pic:pic>
              </a:graphicData>
            </a:graphic>
          </wp:inline>
        </w:drawing>
      </w:r>
    </w:p>
    <w:p w14:paraId="301E55F1" w14:textId="402BED00" w:rsidR="00AE7C7A" w:rsidRDefault="00AE7C7A">
      <w:pPr>
        <w:pStyle w:val="FigureCaptionPACKT"/>
        <w:pPrChange w:id="271" w:author="Dattatraya More" w:date="2017-08-02T14:10:00Z">
          <w:pPr/>
        </w:pPrChange>
      </w:pPr>
      <w:r w:rsidRPr="00AE7C7A">
        <w:rPr>
          <w:b/>
        </w:rPr>
        <w:t>Figure-</w:t>
      </w:r>
      <w:proofErr w:type="spellStart"/>
      <w:r w:rsidRPr="00AE7C7A">
        <w:rPr>
          <w:b/>
        </w:rPr>
        <w:t>11a</w:t>
      </w:r>
      <w:proofErr w:type="spellEnd"/>
      <w:r w:rsidRPr="00AE7C7A">
        <w:rPr>
          <w:b/>
        </w:rPr>
        <w:t>:</w:t>
      </w:r>
      <w:r>
        <w:t xml:space="preserve"> </w:t>
      </w:r>
      <w:proofErr w:type="spellStart"/>
      <w:r>
        <w:t>GAN</w:t>
      </w:r>
      <w:proofErr w:type="spellEnd"/>
      <w:r>
        <w:t xml:space="preserve"> real world analogy</w:t>
      </w:r>
    </w:p>
    <w:p w14:paraId="7B96B816" w14:textId="77777777" w:rsidR="006A7009" w:rsidRDefault="006A7009" w:rsidP="00CB5D27">
      <w:pPr>
        <w:rPr>
          <w:lang w:val="en-GB"/>
        </w:rPr>
      </w:pPr>
    </w:p>
    <w:p w14:paraId="72BB60CE" w14:textId="6218FE19" w:rsidR="006A7009" w:rsidRPr="00793940" w:rsidRDefault="006A7009" w:rsidP="006A7009">
      <w:pPr>
        <w:pStyle w:val="LayoutInformationPACKT"/>
      </w:pPr>
      <w:proofErr w:type="spellStart"/>
      <w:r>
        <w:t>B08086_01_22.png</w:t>
      </w:r>
      <w:proofErr w:type="spellEnd"/>
    </w:p>
    <w:p w14:paraId="1E7FE579" w14:textId="77777777" w:rsidR="00665B19" w:rsidRPr="005A4E49" w:rsidRDefault="00C9264A">
      <w:pPr>
        <w:pStyle w:val="BulletPACKT"/>
        <w:rPr>
          <w:rFonts w:eastAsiaTheme="minorHAnsi"/>
          <w:rPrChange w:id="272" w:author="Dattatraya More" w:date="2017-08-02T14:10:00Z">
            <w:rPr/>
          </w:rPrChange>
        </w:rPr>
        <w:pPrChange w:id="273" w:author="Dattatraya More" w:date="2017-08-02T14:10:00Z">
          <w:pPr>
            <w:pStyle w:val="ListParagraph"/>
            <w:numPr>
              <w:numId w:val="26"/>
            </w:numPr>
            <w:shd w:val="clear" w:color="auto" w:fill="FFFFFF"/>
            <w:spacing w:before="100" w:beforeAutospacing="1" w:after="100" w:afterAutospacing="1"/>
            <w:ind w:hanging="360"/>
          </w:pPr>
        </w:pPrChange>
      </w:pPr>
      <w:r w:rsidRPr="005A4E49">
        <w:rPr>
          <w:rFonts w:eastAsiaTheme="minorHAnsi"/>
          <w:rPrChange w:id="274" w:author="Dattatraya More" w:date="2017-08-02T14:10:00Z">
            <w:rPr>
              <w:bCs w:val="0"/>
            </w:rPr>
          </w:rPrChange>
        </w:rPr>
        <w:t>To be</w:t>
      </w:r>
      <w:r w:rsidR="00DB5D89" w:rsidRPr="005A4E49">
        <w:rPr>
          <w:rFonts w:eastAsiaTheme="minorHAnsi"/>
          <w:rPrChange w:id="275" w:author="Dattatraya More" w:date="2017-08-02T14:10:00Z">
            <w:rPr>
              <w:bCs w:val="0"/>
            </w:rPr>
          </w:rPrChange>
        </w:rPr>
        <w:t>come</w:t>
      </w:r>
      <w:r w:rsidRPr="005A4E49">
        <w:rPr>
          <w:rFonts w:eastAsiaTheme="minorHAnsi"/>
          <w:rPrChange w:id="276" w:author="Dattatraya More" w:date="2017-08-02T14:10:00Z">
            <w:rPr>
              <w:bCs w:val="0"/>
            </w:rPr>
          </w:rPrChange>
        </w:rPr>
        <w:t xml:space="preserve"> a successful money counterfeiter, the criminal wants to fool the </w:t>
      </w:r>
      <w:r w:rsidR="00DB5D89" w:rsidRPr="005A4E49">
        <w:rPr>
          <w:rFonts w:eastAsiaTheme="minorHAnsi"/>
          <w:rPrChange w:id="277" w:author="Dattatraya More" w:date="2017-08-02T14:10:00Z">
            <w:rPr>
              <w:bCs w:val="0"/>
            </w:rPr>
          </w:rPrChange>
        </w:rPr>
        <w:t>police</w:t>
      </w:r>
      <w:r w:rsidRPr="005A4E49">
        <w:rPr>
          <w:rFonts w:eastAsiaTheme="minorHAnsi"/>
          <w:rPrChange w:id="278" w:author="Dattatraya More" w:date="2017-08-02T14:10:00Z">
            <w:rPr>
              <w:bCs w:val="0"/>
            </w:rPr>
          </w:rPrChange>
        </w:rPr>
        <w:t xml:space="preserve">, so that the </w:t>
      </w:r>
      <w:r w:rsidR="00DB5D89" w:rsidRPr="005A4E49">
        <w:rPr>
          <w:rFonts w:eastAsiaTheme="minorHAnsi"/>
          <w:rPrChange w:id="279" w:author="Dattatraya More" w:date="2017-08-02T14:10:00Z">
            <w:rPr>
              <w:bCs w:val="0"/>
            </w:rPr>
          </w:rPrChange>
        </w:rPr>
        <w:t>police</w:t>
      </w:r>
      <w:r w:rsidRPr="005A4E49">
        <w:rPr>
          <w:rFonts w:eastAsiaTheme="minorHAnsi"/>
          <w:rPrChange w:id="280" w:author="Dattatraya More" w:date="2017-08-02T14:10:00Z">
            <w:rPr>
              <w:bCs w:val="0"/>
            </w:rPr>
          </w:rPrChange>
        </w:rPr>
        <w:t xml:space="preserve"> can’t tell the difference between counterfeited</w:t>
      </w:r>
      <w:r w:rsidR="00DB5D89" w:rsidRPr="005A4E49">
        <w:rPr>
          <w:rFonts w:eastAsiaTheme="minorHAnsi"/>
          <w:rPrChange w:id="281" w:author="Dattatraya More" w:date="2017-08-02T14:10:00Z">
            <w:rPr>
              <w:bCs w:val="0"/>
            </w:rPr>
          </w:rPrChange>
        </w:rPr>
        <w:t>/fake</w:t>
      </w:r>
      <w:r w:rsidRPr="005A4E49">
        <w:rPr>
          <w:rFonts w:eastAsiaTheme="minorHAnsi"/>
          <w:rPrChange w:id="282" w:author="Dattatraya More" w:date="2017-08-02T14:10:00Z">
            <w:rPr>
              <w:bCs w:val="0"/>
            </w:rPr>
          </w:rPrChange>
        </w:rPr>
        <w:t xml:space="preserve"> money and real money</w:t>
      </w:r>
      <w:r w:rsidR="00DB5D89" w:rsidRPr="005A4E49">
        <w:rPr>
          <w:rFonts w:eastAsiaTheme="minorHAnsi"/>
          <w:rPrChange w:id="283" w:author="Dattatraya More" w:date="2017-08-02T14:10:00Z">
            <w:rPr>
              <w:bCs w:val="0"/>
            </w:rPr>
          </w:rPrChange>
        </w:rPr>
        <w:t>.</w:t>
      </w:r>
    </w:p>
    <w:p w14:paraId="593FFE96" w14:textId="2B931951" w:rsidR="00BA3F43" w:rsidRPr="005A4E49" w:rsidRDefault="00DB5D89">
      <w:pPr>
        <w:pStyle w:val="BulletEndPACKT"/>
        <w:rPr>
          <w:rFonts w:eastAsiaTheme="minorHAnsi"/>
          <w:rPrChange w:id="284" w:author="Dattatraya More" w:date="2017-08-02T14:10:00Z">
            <w:rPr/>
          </w:rPrChange>
        </w:rPr>
        <w:pPrChange w:id="285" w:author="Dattatraya More" w:date="2017-08-02T14:11:00Z">
          <w:pPr>
            <w:pStyle w:val="ListParagraph"/>
            <w:numPr>
              <w:numId w:val="26"/>
            </w:numPr>
            <w:shd w:val="clear" w:color="auto" w:fill="FFFFFF"/>
            <w:spacing w:before="100" w:beforeAutospacing="1" w:after="100" w:afterAutospacing="1"/>
            <w:ind w:hanging="360"/>
          </w:pPr>
        </w:pPrChange>
      </w:pPr>
      <w:r w:rsidRPr="005A4E49">
        <w:rPr>
          <w:rFonts w:eastAsiaTheme="minorHAnsi"/>
          <w:rPrChange w:id="286" w:author="Dattatraya More" w:date="2017-08-02T14:10:00Z">
            <w:rPr>
              <w:bCs w:val="0"/>
            </w:rPr>
          </w:rPrChange>
        </w:rPr>
        <w:t>As</w:t>
      </w:r>
      <w:r w:rsidR="00C9264A" w:rsidRPr="005A4E49">
        <w:rPr>
          <w:rFonts w:eastAsiaTheme="minorHAnsi"/>
          <w:rPrChange w:id="287" w:author="Dattatraya More" w:date="2017-08-02T14:10:00Z">
            <w:rPr>
              <w:bCs w:val="0"/>
            </w:rPr>
          </w:rPrChange>
        </w:rPr>
        <w:t xml:space="preserve"> a paragon of justice, the </w:t>
      </w:r>
      <w:r w:rsidRPr="005A4E49">
        <w:rPr>
          <w:rFonts w:eastAsiaTheme="minorHAnsi"/>
          <w:rPrChange w:id="288" w:author="Dattatraya More" w:date="2017-08-02T14:10:00Z">
            <w:rPr>
              <w:bCs w:val="0"/>
            </w:rPr>
          </w:rPrChange>
        </w:rPr>
        <w:t>police</w:t>
      </w:r>
      <w:r w:rsidR="00C9264A" w:rsidRPr="005A4E49">
        <w:rPr>
          <w:rFonts w:eastAsiaTheme="minorHAnsi"/>
          <w:rPrChange w:id="289" w:author="Dattatraya More" w:date="2017-08-02T14:10:00Z">
            <w:rPr>
              <w:bCs w:val="0"/>
            </w:rPr>
          </w:rPrChange>
        </w:rPr>
        <w:t xml:space="preserve"> </w:t>
      </w:r>
      <w:r w:rsidR="00950D72" w:rsidRPr="005A4E49">
        <w:rPr>
          <w:rFonts w:eastAsiaTheme="minorHAnsi"/>
          <w:rPrChange w:id="290" w:author="Dattatraya More" w:date="2017-08-02T14:10:00Z">
            <w:rPr>
              <w:bCs w:val="0"/>
            </w:rPr>
          </w:rPrChange>
        </w:rPr>
        <w:t>want</w:t>
      </w:r>
      <w:r w:rsidR="00C9264A" w:rsidRPr="005A4E49">
        <w:rPr>
          <w:rFonts w:eastAsiaTheme="minorHAnsi"/>
          <w:rPrChange w:id="291" w:author="Dattatraya More" w:date="2017-08-02T14:10:00Z">
            <w:rPr>
              <w:bCs w:val="0"/>
            </w:rPr>
          </w:rPrChange>
        </w:rPr>
        <w:t xml:space="preserve"> to detect </w:t>
      </w:r>
      <w:r w:rsidRPr="005A4E49">
        <w:rPr>
          <w:rFonts w:eastAsiaTheme="minorHAnsi"/>
          <w:rPrChange w:id="292" w:author="Dattatraya More" w:date="2017-08-02T14:10:00Z">
            <w:rPr>
              <w:bCs w:val="0"/>
            </w:rPr>
          </w:rPrChange>
        </w:rPr>
        <w:t>fake</w:t>
      </w:r>
      <w:r w:rsidR="00C9264A" w:rsidRPr="005A4E49">
        <w:rPr>
          <w:rFonts w:eastAsiaTheme="minorHAnsi"/>
          <w:rPrChange w:id="293" w:author="Dattatraya More" w:date="2017-08-02T14:10:00Z">
            <w:rPr>
              <w:bCs w:val="0"/>
            </w:rPr>
          </w:rPrChange>
        </w:rPr>
        <w:t xml:space="preserve"> money as </w:t>
      </w:r>
      <w:r w:rsidRPr="005A4E49">
        <w:rPr>
          <w:rFonts w:eastAsiaTheme="minorHAnsi"/>
          <w:rPrChange w:id="294" w:author="Dattatraya More" w:date="2017-08-02T14:10:00Z">
            <w:rPr>
              <w:bCs w:val="0"/>
            </w:rPr>
          </w:rPrChange>
        </w:rPr>
        <w:t>nicely</w:t>
      </w:r>
      <w:r w:rsidR="00C9264A" w:rsidRPr="005A4E49">
        <w:rPr>
          <w:rFonts w:eastAsiaTheme="minorHAnsi"/>
          <w:rPrChange w:id="295" w:author="Dattatraya More" w:date="2017-08-02T14:10:00Z">
            <w:rPr>
              <w:bCs w:val="0"/>
            </w:rPr>
          </w:rPrChange>
        </w:rPr>
        <w:t xml:space="preserve"> as possible</w:t>
      </w:r>
      <w:r w:rsidR="00950D72" w:rsidRPr="005A4E49">
        <w:rPr>
          <w:rFonts w:eastAsiaTheme="minorHAnsi"/>
          <w:rPrChange w:id="296" w:author="Dattatraya More" w:date="2017-08-02T14:10:00Z">
            <w:rPr>
              <w:bCs w:val="0"/>
            </w:rPr>
          </w:rPrChange>
        </w:rPr>
        <w:t>.</w:t>
      </w:r>
    </w:p>
    <w:p w14:paraId="650342FE" w14:textId="7A43CD51" w:rsidR="00C9264A" w:rsidRPr="0099036D" w:rsidRDefault="00C9264A">
      <w:pPr>
        <w:pStyle w:val="NormalPACKT"/>
        <w:pPrChange w:id="297" w:author="Dattatraya More" w:date="2017-08-02T14:11:00Z">
          <w:pPr/>
        </w:pPrChange>
      </w:pPr>
      <w:r w:rsidRPr="008F279E">
        <w:t xml:space="preserve">This </w:t>
      </w:r>
      <w:r w:rsidR="00BA3F43" w:rsidRPr="008F279E">
        <w:t>can be</w:t>
      </w:r>
      <w:r w:rsidRPr="008F279E">
        <w:t xml:space="preserve"> modeled as a </w:t>
      </w:r>
      <w:proofErr w:type="spellStart"/>
      <w:r w:rsidRPr="008F279E">
        <w:t>minimax</w:t>
      </w:r>
      <w:proofErr w:type="spellEnd"/>
      <w:r w:rsidRPr="008F279E">
        <w:t xml:space="preserve"> game in Game Theory. </w:t>
      </w:r>
      <w:r w:rsidR="008A53C7" w:rsidRPr="008F279E">
        <w:t>This</w:t>
      </w:r>
      <w:r w:rsidRPr="008F279E">
        <w:t xml:space="preserve"> </w:t>
      </w:r>
      <w:r w:rsidR="00BA3F43" w:rsidRPr="008F279E">
        <w:t>phenomenon</w:t>
      </w:r>
      <w:r w:rsidRPr="008F279E">
        <w:t xml:space="preserve"> is called </w:t>
      </w:r>
      <w:r w:rsidRPr="00F55B41">
        <w:rPr>
          <w:rPrChange w:id="298" w:author="Dattatraya More" w:date="2017-08-02T14:11:00Z">
            <w:rPr>
              <w:b/>
              <w:bCs w:val="0"/>
            </w:rPr>
          </w:rPrChange>
        </w:rPr>
        <w:t>Adversarial Process</w:t>
      </w:r>
      <w:r w:rsidRPr="0099036D">
        <w:t>.</w:t>
      </w:r>
      <w:r w:rsidR="00BA3F43" w:rsidRPr="0099036D">
        <w:t xml:space="preserve"> </w:t>
      </w:r>
      <w:r w:rsidR="00C37E9A" w:rsidRPr="003349CA">
        <w:t>Generative Adversarial Network</w:t>
      </w:r>
      <w:r w:rsidRPr="008F279E">
        <w:t xml:space="preserve"> (</w:t>
      </w:r>
      <w:proofErr w:type="spellStart"/>
      <w:r w:rsidRPr="008F279E">
        <w:t>GAN</w:t>
      </w:r>
      <w:proofErr w:type="spellEnd"/>
      <w:r w:rsidRPr="008F279E">
        <w:t>)</w:t>
      </w:r>
      <w:r w:rsidR="00C37E9A" w:rsidRPr="008F279E">
        <w:t xml:space="preserve"> introduced by </w:t>
      </w:r>
      <w:r w:rsidR="00C37E9A" w:rsidRPr="00F55B41">
        <w:rPr>
          <w:rPrChange w:id="299" w:author="Dattatraya More" w:date="2017-08-02T14:11:00Z">
            <w:rPr>
              <w:bCs w:val="0"/>
              <w:i/>
            </w:rPr>
          </w:rPrChange>
        </w:rPr>
        <w:t xml:space="preserve">Ian </w:t>
      </w:r>
      <w:proofErr w:type="spellStart"/>
      <w:r w:rsidR="00C37E9A" w:rsidRPr="00F55B41">
        <w:rPr>
          <w:rPrChange w:id="300" w:author="Dattatraya More" w:date="2017-08-02T14:11:00Z">
            <w:rPr>
              <w:bCs w:val="0"/>
              <w:i/>
            </w:rPr>
          </w:rPrChange>
        </w:rPr>
        <w:t>Goodfellow</w:t>
      </w:r>
      <w:proofErr w:type="spellEnd"/>
      <w:r w:rsidR="00C37E9A" w:rsidRPr="00F55B41">
        <w:rPr>
          <w:rPrChange w:id="301" w:author="Dattatraya More" w:date="2017-08-02T14:11:00Z">
            <w:rPr>
              <w:bCs w:val="0"/>
              <w:i/>
            </w:rPr>
          </w:rPrChange>
        </w:rPr>
        <w:t xml:space="preserve"> in 2014 at </w:t>
      </w:r>
      <w:proofErr w:type="spellStart"/>
      <w:r w:rsidR="00C37E9A" w:rsidRPr="00F55B41">
        <w:rPr>
          <w:rPrChange w:id="302" w:author="Dattatraya More" w:date="2017-08-02T14:11:00Z">
            <w:rPr>
              <w:bCs w:val="0"/>
              <w:i/>
            </w:rPr>
          </w:rPrChange>
        </w:rPr>
        <w:t>arXiv</w:t>
      </w:r>
      <w:proofErr w:type="spellEnd"/>
      <w:r w:rsidR="00C37E9A" w:rsidRPr="00F55B41">
        <w:rPr>
          <w:rPrChange w:id="303" w:author="Dattatraya More" w:date="2017-08-02T14:11:00Z">
            <w:rPr>
              <w:bCs w:val="0"/>
              <w:i/>
            </w:rPr>
          </w:rPrChange>
        </w:rPr>
        <w:t xml:space="preserve">: </w:t>
      </w:r>
      <w:proofErr w:type="gramStart"/>
      <w:r w:rsidR="00C37E9A" w:rsidRPr="00F55B41">
        <w:rPr>
          <w:rPrChange w:id="304" w:author="Dattatraya More" w:date="2017-08-02T14:11:00Z">
            <w:rPr>
              <w:bCs w:val="0"/>
              <w:i/>
            </w:rPr>
          </w:rPrChange>
        </w:rPr>
        <w:t>1406.2661</w:t>
      </w:r>
      <w:r w:rsidR="00C37E9A" w:rsidRPr="0099036D">
        <w:t xml:space="preserve"> </w:t>
      </w:r>
      <w:r w:rsidRPr="0099036D">
        <w:t>,</w:t>
      </w:r>
      <w:proofErr w:type="gramEnd"/>
      <w:r w:rsidRPr="0099036D">
        <w:t xml:space="preserve"> is a special case of Adversarial Process </w:t>
      </w:r>
      <w:r w:rsidR="00BA3F43" w:rsidRPr="003349CA">
        <w:t>where two</w:t>
      </w:r>
      <w:r w:rsidR="000F108F" w:rsidRPr="008F279E">
        <w:t xml:space="preserve"> neural network competes against </w:t>
      </w:r>
      <w:r w:rsidR="00BA3F43" w:rsidRPr="008F279E">
        <w:t>each other.</w:t>
      </w:r>
      <w:r w:rsidRPr="008F279E">
        <w:t xml:space="preserve"> The first net</w:t>
      </w:r>
      <w:r w:rsidR="00950D72" w:rsidRPr="008F279E">
        <w:t>work</w:t>
      </w:r>
      <w:r w:rsidRPr="008F279E">
        <w:t xml:space="preserve"> generates data, and the second net</w:t>
      </w:r>
      <w:r w:rsidR="007E7380" w:rsidRPr="008F279E">
        <w:t>work</w:t>
      </w:r>
      <w:r w:rsidRPr="008F279E">
        <w:t xml:space="preserve"> tries to </w:t>
      </w:r>
      <w:r w:rsidR="00F844FE" w:rsidRPr="008F279E">
        <w:t>find</w:t>
      </w:r>
      <w:r w:rsidRPr="008F279E">
        <w:t xml:space="preserve"> the difference between the real data and the fake data generated by the first net</w:t>
      </w:r>
      <w:r w:rsidR="00F844FE" w:rsidRPr="008F279E">
        <w:t>work</w:t>
      </w:r>
      <w:r w:rsidRPr="008F279E">
        <w:t>. The second net</w:t>
      </w:r>
      <w:r w:rsidR="00F844FE" w:rsidRPr="008F279E">
        <w:t>work</w:t>
      </w:r>
      <w:r w:rsidRPr="008F279E">
        <w:t xml:space="preserve"> will output a scalar </w:t>
      </w:r>
      <w:r w:rsidRPr="00F55B41">
        <w:rPr>
          <w:rPrChange w:id="305" w:author="Dattatraya More" w:date="2017-08-02T14:11:00Z">
            <w:rPr>
              <w:bCs w:val="0"/>
              <w:color w:val="000000" w:themeColor="text1"/>
              <w:shd w:val="clear" w:color="auto" w:fill="F9F2F4"/>
            </w:rPr>
          </w:rPrChange>
        </w:rPr>
        <w:t xml:space="preserve">[0, 1] </w:t>
      </w:r>
      <w:r w:rsidRPr="0099036D">
        <w:t>which represents a probability of real data</w:t>
      </w:r>
      <w:r w:rsidRPr="00F55B41">
        <w:rPr>
          <w:rPrChange w:id="306" w:author="Dattatraya More" w:date="2017-08-02T14:11:00Z">
            <w:rPr>
              <w:bCs w:val="0"/>
              <w:sz w:val="26"/>
              <w:szCs w:val="26"/>
            </w:rPr>
          </w:rPrChange>
        </w:rPr>
        <w:t>.</w:t>
      </w:r>
    </w:p>
    <w:p w14:paraId="755C9074" w14:textId="5B3B4BF7" w:rsidR="00D0778E" w:rsidRPr="0099036D" w:rsidRDefault="00D0778E" w:rsidP="008F279E">
      <w:pPr>
        <w:pStyle w:val="Heading2"/>
        <w:rPr>
          <w:rFonts w:eastAsiaTheme="minorHAnsi"/>
        </w:rPr>
      </w:pPr>
      <w:commentRangeStart w:id="307"/>
      <w:r w:rsidRPr="0099036D">
        <w:rPr>
          <w:rFonts w:eastAsiaTheme="minorHAnsi"/>
        </w:rPr>
        <w:lastRenderedPageBreak/>
        <w:t xml:space="preserve">Building blocks of </w:t>
      </w:r>
      <w:proofErr w:type="spellStart"/>
      <w:r w:rsidRPr="0099036D">
        <w:rPr>
          <w:rFonts w:eastAsiaTheme="minorHAnsi"/>
        </w:rPr>
        <w:t>GAN</w:t>
      </w:r>
      <w:proofErr w:type="spellEnd"/>
      <w:r w:rsidRPr="0099036D">
        <w:rPr>
          <w:rFonts w:eastAsiaTheme="minorHAnsi"/>
        </w:rPr>
        <w:t xml:space="preserve"> </w:t>
      </w:r>
      <w:commentRangeEnd w:id="307"/>
      <w:r w:rsidR="007F0089">
        <w:rPr>
          <w:rStyle w:val="CommentReference"/>
          <w:b w:val="0"/>
          <w:iCs w:val="0"/>
          <w:color w:val="auto"/>
          <w:lang w:val="en-US"/>
        </w:rPr>
        <w:commentReference w:id="307"/>
      </w:r>
    </w:p>
    <w:p w14:paraId="0D621DF5" w14:textId="7167A559" w:rsidR="007B34E0" w:rsidRPr="003349CA" w:rsidRDefault="007C6886">
      <w:pPr>
        <w:pStyle w:val="NormalPACKT"/>
        <w:pPrChange w:id="308" w:author="Dattatraya More" w:date="2017-08-02T14:11:00Z">
          <w:pPr/>
        </w:pPrChange>
      </w:pPr>
      <w:r w:rsidRPr="00F55B41">
        <w:rPr>
          <w:rPrChange w:id="309" w:author="Dattatraya More" w:date="2017-08-02T14:11:00Z">
            <w:rPr>
              <w:rFonts w:ascii="Helvetica" w:hAnsi="Helvetica"/>
              <w:bCs w:val="0"/>
              <w:sz w:val="15"/>
              <w:szCs w:val="15"/>
            </w:rPr>
          </w:rPrChange>
        </w:rPr>
        <w:t> </w:t>
      </w:r>
      <w:r w:rsidR="007B34E0" w:rsidRPr="0099036D">
        <w:t xml:space="preserve">In </w:t>
      </w:r>
      <w:proofErr w:type="spellStart"/>
      <w:r w:rsidR="007B34E0" w:rsidRPr="0099036D">
        <w:t>GAN</w:t>
      </w:r>
      <w:proofErr w:type="spellEnd"/>
      <w:r w:rsidR="007B34E0" w:rsidRPr="0099036D">
        <w:t>, the first network is called Generator often represented as G</w:t>
      </w:r>
      <w:ins w:id="310" w:author="Dattatraya More" w:date="2017-08-02T18:44:00Z">
        <w:r w:rsidR="007F0089">
          <w:t xml:space="preserve"> </w:t>
        </w:r>
      </w:ins>
      <w:r w:rsidR="007B34E0" w:rsidRPr="0099036D">
        <w:t>(Z) and the sec</w:t>
      </w:r>
      <w:r w:rsidR="007B34E0" w:rsidRPr="003349CA">
        <w:t>ond network called Discriminator often represented as D</w:t>
      </w:r>
      <w:ins w:id="311" w:author="Dattatraya More" w:date="2017-08-02T18:44:00Z">
        <w:r w:rsidR="007F0089">
          <w:t xml:space="preserve"> </w:t>
        </w:r>
      </w:ins>
      <w:r w:rsidR="007B34E0" w:rsidRPr="003349CA">
        <w:t>(X).</w:t>
      </w:r>
    </w:p>
    <w:p w14:paraId="43CB9D32" w14:textId="77777777" w:rsidR="00303E02" w:rsidRDefault="00303E02" w:rsidP="00AE4EA6">
      <w:pPr>
        <w:rPr>
          <w:color w:val="404040"/>
        </w:rPr>
      </w:pPr>
    </w:p>
    <w:p w14:paraId="755A5B15" w14:textId="77777777" w:rsidR="00303E02" w:rsidRDefault="00303E02" w:rsidP="00AE4EA6">
      <w:pPr>
        <w:rPr>
          <w:color w:val="404040"/>
        </w:rPr>
      </w:pPr>
    </w:p>
    <w:p w14:paraId="6CD2737A" w14:textId="77777777" w:rsidR="00303E02" w:rsidRDefault="00303E02">
      <w:pPr>
        <w:pStyle w:val="FigurePACKT"/>
        <w:pPrChange w:id="312" w:author="Dattatraya More" w:date="2017-08-02T14:11:00Z">
          <w:pPr/>
        </w:pPrChange>
      </w:pPr>
      <w:r w:rsidRPr="009A0C79">
        <w:rPr>
          <w:noProof/>
          <w:lang w:val="en-IN" w:eastAsia="en-IN"/>
        </w:rPr>
        <w:drawing>
          <wp:inline distT="0" distB="0" distL="0" distR="0" wp14:anchorId="3551B073" wp14:editId="1EDF3748">
            <wp:extent cx="5934075" cy="2288540"/>
            <wp:effectExtent l="0" t="0" r="9525" b="0"/>
            <wp:docPr id="24" name="Picture 24" descr="../../../Screen%20Shot%202017-07-27%20at%208.22.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27%20at%208.22.54%20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2288540"/>
                    </a:xfrm>
                    <a:prstGeom prst="rect">
                      <a:avLst/>
                    </a:prstGeom>
                    <a:noFill/>
                    <a:ln>
                      <a:noFill/>
                    </a:ln>
                  </pic:spPr>
                </pic:pic>
              </a:graphicData>
            </a:graphic>
          </wp:inline>
        </w:drawing>
      </w:r>
    </w:p>
    <w:p w14:paraId="60A5022F" w14:textId="77777777" w:rsidR="00303E02" w:rsidRPr="0099036D" w:rsidRDefault="00303E02">
      <w:pPr>
        <w:pStyle w:val="FigureCaptionPACKT"/>
        <w:pPrChange w:id="313" w:author="Dattatraya More" w:date="2017-08-02T14:11:00Z">
          <w:pPr/>
        </w:pPrChange>
      </w:pPr>
      <w:r w:rsidRPr="00F55B41">
        <w:rPr>
          <w:rPrChange w:id="314" w:author="Dattatraya More" w:date="2017-08-02T14:11:00Z">
            <w:rPr>
              <w:b/>
              <w:bCs w:val="0"/>
            </w:rPr>
          </w:rPrChange>
        </w:rPr>
        <w:t>Figure-</w:t>
      </w:r>
      <w:proofErr w:type="spellStart"/>
      <w:r w:rsidRPr="00F55B41">
        <w:rPr>
          <w:rPrChange w:id="315" w:author="Dattatraya More" w:date="2017-08-02T14:11:00Z">
            <w:rPr>
              <w:b/>
              <w:bCs w:val="0"/>
            </w:rPr>
          </w:rPrChange>
        </w:rPr>
        <w:t>11b</w:t>
      </w:r>
      <w:proofErr w:type="spellEnd"/>
      <w:r w:rsidRPr="00F55B41">
        <w:rPr>
          <w:rPrChange w:id="316" w:author="Dattatraya More" w:date="2017-08-02T14:11:00Z">
            <w:rPr>
              <w:b/>
              <w:bCs w:val="0"/>
            </w:rPr>
          </w:rPrChange>
        </w:rPr>
        <w:t>:</w:t>
      </w:r>
      <w:r w:rsidRPr="0099036D">
        <w:t xml:space="preserve"> Generative Adversarial Network</w:t>
      </w:r>
    </w:p>
    <w:p w14:paraId="1294AD8B" w14:textId="77777777" w:rsidR="00303E02" w:rsidRPr="009E6316" w:rsidRDefault="00303E02" w:rsidP="00AE4EA6">
      <w:pPr>
        <w:rPr>
          <w:color w:val="404040"/>
        </w:rPr>
      </w:pPr>
    </w:p>
    <w:p w14:paraId="7B631825" w14:textId="73D8FD7D" w:rsidR="006A7009" w:rsidRPr="00793940" w:rsidRDefault="006A7009" w:rsidP="006A7009">
      <w:pPr>
        <w:pStyle w:val="LayoutInformationPACKT"/>
      </w:pPr>
      <w:proofErr w:type="spellStart"/>
      <w:r>
        <w:t>B08086_01_23.png</w:t>
      </w:r>
      <w:proofErr w:type="spellEnd"/>
    </w:p>
    <w:p w14:paraId="71CF8C0F" w14:textId="77777777" w:rsidR="007B34E0" w:rsidRPr="006A7009" w:rsidRDefault="007B34E0" w:rsidP="006A7009"/>
    <w:p w14:paraId="642FDF04" w14:textId="77777777" w:rsidR="00303E02" w:rsidRPr="008F279E" w:rsidRDefault="007B34E0">
      <w:pPr>
        <w:pStyle w:val="NormalPACKT"/>
        <w:rPr>
          <w:rFonts w:eastAsiaTheme="minorHAnsi"/>
        </w:rPr>
        <w:pPrChange w:id="317" w:author="Dattatraya More" w:date="2017-08-02T14:11:00Z">
          <w:pPr>
            <w:pStyle w:val="p1"/>
          </w:pPr>
        </w:pPrChange>
      </w:pPr>
      <w:r w:rsidRPr="0099036D">
        <w:rPr>
          <w:rFonts w:eastAsiaTheme="minorHAnsi"/>
        </w:rPr>
        <w:t xml:space="preserve">At the equilibrium point, which is the optimal point in </w:t>
      </w:r>
      <w:proofErr w:type="spellStart"/>
      <w:r w:rsidRPr="0099036D">
        <w:rPr>
          <w:rFonts w:eastAsiaTheme="minorHAnsi"/>
        </w:rPr>
        <w:t>minimax</w:t>
      </w:r>
      <w:proofErr w:type="spellEnd"/>
      <w:r w:rsidRPr="0099036D">
        <w:rPr>
          <w:rFonts w:eastAsiaTheme="minorHAnsi"/>
        </w:rPr>
        <w:t xml:space="preserve"> game, the first network will model the real data, and the second network will output probabil</w:t>
      </w:r>
      <w:r w:rsidRPr="003349CA">
        <w:rPr>
          <w:rFonts w:eastAsiaTheme="minorHAnsi"/>
        </w:rPr>
        <w:t>ity of 0.5 as the output of the first network = real data.</w:t>
      </w:r>
      <w:r w:rsidR="00C015AD" w:rsidRPr="008F279E">
        <w:rPr>
          <w:rFonts w:eastAsiaTheme="minorHAnsi"/>
        </w:rPr>
        <w:t xml:space="preserve"> </w:t>
      </w:r>
    </w:p>
    <w:p w14:paraId="502C0E15" w14:textId="77777777" w:rsidR="00303E02" w:rsidRDefault="00303E02" w:rsidP="00303E02">
      <w:pPr>
        <w:pStyle w:val="p1"/>
        <w:rPr>
          <w:rFonts w:ascii="Times New Roman" w:eastAsiaTheme="minorHAnsi" w:hAnsi="Times New Roman"/>
          <w:color w:val="404040"/>
          <w:sz w:val="24"/>
          <w:szCs w:val="24"/>
        </w:rPr>
      </w:pPr>
    </w:p>
    <w:p w14:paraId="452513BF" w14:textId="34A4C74E" w:rsidR="00303E02" w:rsidRDefault="00303E02">
      <w:pPr>
        <w:pStyle w:val="FigurePACKT"/>
        <w:rPr>
          <w:rFonts w:ascii="Times New Roman" w:eastAsiaTheme="minorHAnsi" w:hAnsi="Times New Roman"/>
          <w:color w:val="404040"/>
          <w:sz w:val="24"/>
        </w:rPr>
        <w:pPrChange w:id="318" w:author="Dattatraya More" w:date="2017-08-02T14:11:00Z">
          <w:pPr>
            <w:pStyle w:val="p1"/>
          </w:pPr>
        </w:pPrChange>
      </w:pPr>
      <w:r w:rsidRPr="009A0C79">
        <w:rPr>
          <w:noProof/>
          <w:lang w:val="en-IN" w:eastAsia="en-IN"/>
        </w:rPr>
        <w:drawing>
          <wp:inline distT="0" distB="0" distL="0" distR="0" wp14:anchorId="307EBF39" wp14:editId="097AB6EA">
            <wp:extent cx="5934075" cy="408305"/>
            <wp:effectExtent l="0" t="0" r="9525" b="0"/>
            <wp:docPr id="29" name="Picture 29" descr="../../../Gan-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n-formul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408305"/>
                    </a:xfrm>
                    <a:prstGeom prst="rect">
                      <a:avLst/>
                    </a:prstGeom>
                    <a:noFill/>
                    <a:ln>
                      <a:noFill/>
                    </a:ln>
                  </pic:spPr>
                </pic:pic>
              </a:graphicData>
            </a:graphic>
          </wp:inline>
        </w:drawing>
      </w:r>
    </w:p>
    <w:p w14:paraId="3A73513E" w14:textId="77777777" w:rsidR="00303E02" w:rsidRDefault="00303E02" w:rsidP="006A7009">
      <w:pPr>
        <w:rPr>
          <w:rFonts w:eastAsiaTheme="minorHAnsi"/>
        </w:rPr>
      </w:pPr>
    </w:p>
    <w:p w14:paraId="0EE9E9FA" w14:textId="6681A0A4" w:rsidR="006A7009" w:rsidRPr="00793940" w:rsidRDefault="006A7009" w:rsidP="006A7009">
      <w:pPr>
        <w:pStyle w:val="LayoutInformationPACKT"/>
      </w:pPr>
      <w:proofErr w:type="spellStart"/>
      <w:r>
        <w:t>B08086_01_24.png</w:t>
      </w:r>
      <w:proofErr w:type="spellEnd"/>
    </w:p>
    <w:p w14:paraId="6E74B8FE" w14:textId="77777777" w:rsidR="006A7009" w:rsidRPr="006A7009" w:rsidRDefault="006A7009" w:rsidP="006A7009">
      <w:pPr>
        <w:rPr>
          <w:rFonts w:eastAsiaTheme="minorHAnsi"/>
        </w:rPr>
      </w:pPr>
    </w:p>
    <w:p w14:paraId="7821A925" w14:textId="1B8B759F" w:rsidR="00C015AD" w:rsidRPr="008F279E" w:rsidRDefault="00C015AD">
      <w:pPr>
        <w:pStyle w:val="NormalPACKT"/>
        <w:pPrChange w:id="319" w:author="Dattatraya More" w:date="2017-08-02T14:11:00Z">
          <w:pPr>
            <w:pStyle w:val="p1"/>
          </w:pPr>
        </w:pPrChange>
      </w:pPr>
      <w:r w:rsidRPr="0099036D">
        <w:rPr>
          <w:rFonts w:eastAsiaTheme="minorHAnsi"/>
        </w:rPr>
        <w:lastRenderedPageBreak/>
        <w:t>Sometimes the two network eventually</w:t>
      </w:r>
      <w:r w:rsidR="00303E02" w:rsidRPr="0099036D">
        <w:rPr>
          <w:rFonts w:eastAsiaTheme="minorHAnsi"/>
        </w:rPr>
        <w:t xml:space="preserve"> </w:t>
      </w:r>
      <w:r w:rsidRPr="003349CA">
        <w:t>reach an equilibrium, but this is not always guaranteed and the two network can</w:t>
      </w:r>
      <w:r w:rsidR="00303E02" w:rsidRPr="008F279E">
        <w:t xml:space="preserve"> </w:t>
      </w:r>
      <w:r w:rsidRPr="008F279E">
        <w:t xml:space="preserve">continue </w:t>
      </w:r>
      <w:r w:rsidR="00303E02" w:rsidRPr="008F279E">
        <w:t xml:space="preserve">learning </w:t>
      </w:r>
      <w:r w:rsidRPr="008F279E">
        <w:t xml:space="preserve">for a long time. An example of learning </w:t>
      </w:r>
      <w:r w:rsidR="00303E02" w:rsidRPr="008F279E">
        <w:t>with both generator and discriminator loss is shown below:</w:t>
      </w:r>
    </w:p>
    <w:p w14:paraId="745892DB" w14:textId="77777777" w:rsidR="00303E02" w:rsidRDefault="00303E02" w:rsidP="00303E02">
      <w:pPr>
        <w:pStyle w:val="p1"/>
        <w:rPr>
          <w:rFonts w:ascii="Times New Roman" w:hAnsi="Times New Roman"/>
          <w:color w:val="404040"/>
          <w:sz w:val="24"/>
          <w:szCs w:val="24"/>
        </w:rPr>
      </w:pPr>
    </w:p>
    <w:p w14:paraId="0506C343" w14:textId="535E2FA7" w:rsidR="00303E02" w:rsidRPr="00303E02" w:rsidRDefault="00303E02">
      <w:pPr>
        <w:pStyle w:val="FigurePACKT"/>
        <w:rPr>
          <w:rFonts w:eastAsiaTheme="minorHAnsi"/>
        </w:rPr>
        <w:pPrChange w:id="320" w:author="Dattatraya More" w:date="2017-08-02T14:11:00Z">
          <w:pPr>
            <w:pStyle w:val="p1"/>
          </w:pPr>
        </w:pPrChange>
      </w:pPr>
      <w:r w:rsidRPr="009A0C79">
        <w:rPr>
          <w:noProof/>
          <w:lang w:val="en-IN" w:eastAsia="en-IN"/>
        </w:rPr>
        <w:drawing>
          <wp:inline distT="0" distB="0" distL="0" distR="0" wp14:anchorId="5A3E6C41" wp14:editId="26F62918">
            <wp:extent cx="5766435" cy="2745105"/>
            <wp:effectExtent l="0" t="0" r="0" b="0"/>
            <wp:docPr id="33" name="Picture 33" descr="../../../ch-pic/Screen%20Shot%202017-07-26%20at%202.05.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pic/Screen%20Shot%202017-07-26%20at%202.05.09%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6249" cy="2754537"/>
                    </a:xfrm>
                    <a:prstGeom prst="rect">
                      <a:avLst/>
                    </a:prstGeom>
                    <a:noFill/>
                    <a:ln>
                      <a:noFill/>
                    </a:ln>
                  </pic:spPr>
                </pic:pic>
              </a:graphicData>
            </a:graphic>
          </wp:inline>
        </w:drawing>
      </w:r>
    </w:p>
    <w:p w14:paraId="423D18BB" w14:textId="4C933996" w:rsidR="007B34E0" w:rsidRDefault="00303E02">
      <w:pPr>
        <w:pStyle w:val="FigureCaptionPACKT"/>
        <w:pPrChange w:id="321" w:author="Dattatraya More" w:date="2017-08-02T14:11:00Z">
          <w:pPr/>
        </w:pPrChange>
      </w:pPr>
      <w:r w:rsidRPr="00303E02">
        <w:rPr>
          <w:b/>
        </w:rPr>
        <w:t>Figure-</w:t>
      </w:r>
      <w:proofErr w:type="spellStart"/>
      <w:r w:rsidRPr="00303E02">
        <w:rPr>
          <w:b/>
        </w:rPr>
        <w:t>11c</w:t>
      </w:r>
      <w:proofErr w:type="spellEnd"/>
      <w:r w:rsidRPr="00303E02">
        <w:rPr>
          <w:b/>
        </w:rPr>
        <w:t>:</w:t>
      </w:r>
      <w:r>
        <w:t xml:space="preserve"> Loss of two networks, generator and discriminator</w:t>
      </w:r>
    </w:p>
    <w:p w14:paraId="1E2BD773" w14:textId="77777777" w:rsidR="006A7009" w:rsidRDefault="006A7009" w:rsidP="007B34E0">
      <w:pPr>
        <w:rPr>
          <w:color w:val="404040"/>
        </w:rPr>
      </w:pPr>
    </w:p>
    <w:p w14:paraId="612C2807" w14:textId="15FC93B7" w:rsidR="006A7009" w:rsidRPr="00793940" w:rsidRDefault="006A7009" w:rsidP="006A7009">
      <w:pPr>
        <w:pStyle w:val="LayoutInformationPACKT"/>
      </w:pPr>
      <w:proofErr w:type="spellStart"/>
      <w:r>
        <w:t>B08086_01_25.png</w:t>
      </w:r>
      <w:proofErr w:type="spellEnd"/>
    </w:p>
    <w:p w14:paraId="7B1EA11B" w14:textId="65A7FBE9" w:rsidR="00D0778E" w:rsidRPr="0099036D" w:rsidRDefault="00D0778E" w:rsidP="0099036D">
      <w:pPr>
        <w:pStyle w:val="Heading3"/>
        <w:rPr>
          <w:rFonts w:eastAsiaTheme="minorHAnsi"/>
        </w:rPr>
      </w:pPr>
      <w:r w:rsidRPr="0099036D">
        <w:rPr>
          <w:rFonts w:eastAsiaTheme="minorHAnsi"/>
        </w:rPr>
        <w:t xml:space="preserve">Generator </w:t>
      </w:r>
    </w:p>
    <w:p w14:paraId="381D60AF" w14:textId="1F009EF0" w:rsidR="007B34E0" w:rsidRPr="0099036D" w:rsidRDefault="007B34E0">
      <w:pPr>
        <w:pStyle w:val="NormalPACKT"/>
        <w:pPrChange w:id="322" w:author="Dattatraya More" w:date="2017-08-02T14:11:00Z">
          <w:pPr/>
        </w:pPrChange>
      </w:pPr>
      <w:r w:rsidRPr="003349CA">
        <w:t xml:space="preserve">The Generator Network takes </w:t>
      </w:r>
      <w:r w:rsidR="002A7BDB" w:rsidRPr="008F279E">
        <w:t>a</w:t>
      </w:r>
      <w:r w:rsidR="00696C2A" w:rsidRPr="008F279E">
        <w:t>s input</w:t>
      </w:r>
      <w:r w:rsidRPr="008F279E">
        <w:t xml:space="preserve"> random </w:t>
      </w:r>
      <w:r w:rsidR="00696C2A" w:rsidRPr="008F279E">
        <w:t>noise</w:t>
      </w:r>
      <w:r w:rsidRPr="008F279E">
        <w:t xml:space="preserve"> and tries to generate a sample of data. In the above image, we can see that generator </w:t>
      </w:r>
      <w:proofErr w:type="gramStart"/>
      <w:r w:rsidRPr="00F55B41">
        <w:rPr>
          <w:rPrChange w:id="323" w:author="Dattatraya More" w:date="2017-08-02T14:11:00Z">
            <w:rPr>
              <w:b/>
              <w:bCs w:val="0"/>
            </w:rPr>
          </w:rPrChange>
        </w:rPr>
        <w:t>G(</w:t>
      </w:r>
      <w:proofErr w:type="gramEnd"/>
      <w:r w:rsidRPr="00F55B41">
        <w:rPr>
          <w:rPrChange w:id="324" w:author="Dattatraya More" w:date="2017-08-02T14:11:00Z">
            <w:rPr>
              <w:b/>
              <w:bCs w:val="0"/>
            </w:rPr>
          </w:rPrChange>
        </w:rPr>
        <w:t xml:space="preserve">z) </w:t>
      </w:r>
      <w:r w:rsidRPr="0099036D">
        <w:t>takes a</w:t>
      </w:r>
      <w:r w:rsidR="00353302" w:rsidRPr="0099036D">
        <w:t>n</w:t>
      </w:r>
      <w:r w:rsidRPr="003349CA">
        <w:t xml:space="preserve"> input z from </w:t>
      </w:r>
      <w:r w:rsidR="00353302" w:rsidRPr="003349CA">
        <w:t xml:space="preserve">probability distribution </w:t>
      </w:r>
      <w:r w:rsidRPr="00F55B41">
        <w:rPr>
          <w:rPrChange w:id="325" w:author="Dattatraya More" w:date="2017-08-02T14:11:00Z">
            <w:rPr>
              <w:b/>
              <w:bCs w:val="0"/>
            </w:rPr>
          </w:rPrChange>
        </w:rPr>
        <w:t>p(z</w:t>
      </w:r>
      <w:r w:rsidR="00353302" w:rsidRPr="00F55B41">
        <w:rPr>
          <w:rPrChange w:id="326" w:author="Dattatraya More" w:date="2017-08-02T14:11:00Z">
            <w:rPr>
              <w:b/>
              <w:bCs w:val="0"/>
            </w:rPr>
          </w:rPrChange>
        </w:rPr>
        <w:t xml:space="preserve">) </w:t>
      </w:r>
      <w:r w:rsidR="00353302" w:rsidRPr="0099036D">
        <w:t>and generates</w:t>
      </w:r>
      <w:r w:rsidRPr="0099036D">
        <w:t xml:space="preserve"> a</w:t>
      </w:r>
      <w:r w:rsidRPr="003349CA">
        <w:t xml:space="preserve"> data which is then fed into a discriminator network </w:t>
      </w:r>
      <w:r w:rsidRPr="00F55B41">
        <w:rPr>
          <w:rPrChange w:id="327" w:author="Dattatraya More" w:date="2017-08-02T14:11:00Z">
            <w:rPr>
              <w:b/>
              <w:bCs w:val="0"/>
            </w:rPr>
          </w:rPrChange>
        </w:rPr>
        <w:t>D(x).</w:t>
      </w:r>
      <w:r w:rsidRPr="0099036D">
        <w:t xml:space="preserve"> </w:t>
      </w:r>
    </w:p>
    <w:p w14:paraId="5851A7CF" w14:textId="08E4B717" w:rsidR="007B34E0" w:rsidRPr="007B34E0" w:rsidDel="009A0C79" w:rsidRDefault="007B34E0" w:rsidP="007B34E0">
      <w:pPr>
        <w:rPr>
          <w:del w:id="328" w:author="Dattatraya More" w:date="2017-08-02T18:36:00Z"/>
        </w:rPr>
      </w:pPr>
    </w:p>
    <w:p w14:paraId="2CF06677" w14:textId="77777777" w:rsidR="00D0778E" w:rsidRPr="008F279E" w:rsidRDefault="00D0778E" w:rsidP="008F279E">
      <w:pPr>
        <w:pStyle w:val="Heading3"/>
        <w:rPr>
          <w:rFonts w:eastAsiaTheme="minorHAnsi"/>
        </w:rPr>
      </w:pPr>
      <w:r w:rsidRPr="008F279E">
        <w:rPr>
          <w:rFonts w:eastAsiaTheme="minorHAnsi"/>
        </w:rPr>
        <w:t>Discriminator</w:t>
      </w:r>
    </w:p>
    <w:p w14:paraId="7D6DB976" w14:textId="37A4627F" w:rsidR="007B34E0" w:rsidRPr="003349CA" w:rsidRDefault="007B34E0">
      <w:pPr>
        <w:pStyle w:val="NormalPACKT"/>
        <w:pPrChange w:id="329" w:author="Dattatraya More" w:date="2017-08-02T14:11:00Z">
          <w:pPr/>
        </w:pPrChange>
      </w:pPr>
      <w:r w:rsidRPr="003349CA">
        <w:t>The Discriminator Network take input either from the real data or from the generator</w:t>
      </w:r>
      <w:r w:rsidR="00353302" w:rsidRPr="003349CA">
        <w:t>’s generated data</w:t>
      </w:r>
      <w:r w:rsidRPr="008F279E">
        <w:t xml:space="preserve"> and try to predict whether the input is real or generated. It takes an input x from </w:t>
      </w:r>
      <w:r w:rsidR="00353302" w:rsidRPr="008F279E">
        <w:t xml:space="preserve">real data distribution </w:t>
      </w:r>
      <w:proofErr w:type="spellStart"/>
      <w:r w:rsidR="00930941" w:rsidRPr="00F55B41">
        <w:rPr>
          <w:rPrChange w:id="330" w:author="Dattatraya More" w:date="2017-08-02T14:11:00Z">
            <w:rPr>
              <w:b/>
              <w:bCs w:val="0"/>
            </w:rPr>
          </w:rPrChange>
        </w:rPr>
        <w:t>P</w:t>
      </w:r>
      <w:r w:rsidRPr="00F55B41">
        <w:rPr>
          <w:rPrChange w:id="331" w:author="Dattatraya More" w:date="2017-08-02T14:11:00Z">
            <w:rPr>
              <w:b/>
              <w:bCs w:val="0"/>
            </w:rPr>
          </w:rPrChange>
        </w:rPr>
        <w:t>data</w:t>
      </w:r>
      <w:proofErr w:type="spellEnd"/>
      <w:r w:rsidRPr="00F55B41">
        <w:rPr>
          <w:rPrChange w:id="332" w:author="Dattatraya More" w:date="2017-08-02T14:11:00Z">
            <w:rPr>
              <w:b/>
              <w:bCs w:val="0"/>
            </w:rPr>
          </w:rPrChange>
        </w:rPr>
        <w:t>(x</w:t>
      </w:r>
      <w:r w:rsidR="00353302" w:rsidRPr="00F55B41">
        <w:rPr>
          <w:rPrChange w:id="333" w:author="Dattatraya More" w:date="2017-08-02T14:11:00Z">
            <w:rPr>
              <w:b/>
              <w:bCs w:val="0"/>
            </w:rPr>
          </w:rPrChange>
        </w:rPr>
        <w:t>)</w:t>
      </w:r>
      <w:r w:rsidR="00353302" w:rsidRPr="0099036D">
        <w:t xml:space="preserve"> and </w:t>
      </w:r>
      <w:r w:rsidRPr="0099036D">
        <w:t xml:space="preserve">then solves a binary classification problem giving output in the </w:t>
      </w:r>
      <w:r w:rsidR="00353302" w:rsidRPr="003349CA">
        <w:t xml:space="preserve">scalar </w:t>
      </w:r>
      <w:r w:rsidRPr="003349CA">
        <w:t>range 0 to 1.</w:t>
      </w:r>
    </w:p>
    <w:p w14:paraId="73E6C5E5" w14:textId="77777777" w:rsidR="008371B1" w:rsidRPr="008F279E" w:rsidRDefault="008371B1">
      <w:pPr>
        <w:pStyle w:val="NormalPACKT"/>
        <w:pPrChange w:id="334" w:author="Dattatraya More" w:date="2017-08-02T14:11:00Z">
          <w:pPr/>
        </w:pPrChange>
      </w:pPr>
    </w:p>
    <w:p w14:paraId="4F2870C1" w14:textId="38638651" w:rsidR="0032460B" w:rsidRPr="008F279E" w:rsidRDefault="0032460B">
      <w:pPr>
        <w:pStyle w:val="NormalPACKT"/>
        <w:pPrChange w:id="335" w:author="Dattatraya More" w:date="2017-08-02T14:11:00Z">
          <w:pPr/>
        </w:pPrChange>
      </w:pPr>
      <w:proofErr w:type="spellStart"/>
      <w:r w:rsidRPr="008F279E">
        <w:lastRenderedPageBreak/>
        <w:t>GANs</w:t>
      </w:r>
      <w:proofErr w:type="spellEnd"/>
      <w:r w:rsidRPr="008F279E">
        <w:t xml:space="preserve"> are </w:t>
      </w:r>
      <w:r w:rsidR="00353302" w:rsidRPr="008F279E">
        <w:t xml:space="preserve">gaining lot of </w:t>
      </w:r>
      <w:r w:rsidRPr="008F279E">
        <w:t>popular</w:t>
      </w:r>
      <w:r w:rsidR="00353302" w:rsidRPr="008F279E">
        <w:t>ity</w:t>
      </w:r>
      <w:r w:rsidRPr="008F279E">
        <w:t xml:space="preserve"> because </w:t>
      </w:r>
      <w:r w:rsidR="00353302" w:rsidRPr="008F279E">
        <w:t>of their ability to</w:t>
      </w:r>
      <w:r w:rsidRPr="008F279E">
        <w:t xml:space="preserve"> tackle the important challenge of unsupervised learning</w:t>
      </w:r>
      <w:r w:rsidR="00353302" w:rsidRPr="008F279E">
        <w:t xml:space="preserve">, since </w:t>
      </w:r>
      <w:r w:rsidRPr="008F279E">
        <w:t>the amount of available un</w:t>
      </w:r>
      <w:r w:rsidR="00930941" w:rsidRPr="008F279E">
        <w:t>-</w:t>
      </w:r>
      <w:r w:rsidRPr="008F279E">
        <w:t xml:space="preserve">labelled data is </w:t>
      </w:r>
      <w:r w:rsidR="00353302" w:rsidRPr="008F279E">
        <w:t>much</w:t>
      </w:r>
      <w:r w:rsidRPr="008F279E">
        <w:t xml:space="preserve"> larger than the amount of labelled data</w:t>
      </w:r>
      <w:r w:rsidR="008D35E1" w:rsidRPr="008F279E">
        <w:t>.</w:t>
      </w:r>
      <w:r w:rsidR="003849A7" w:rsidRPr="008F279E">
        <w:t xml:space="preserve"> </w:t>
      </w:r>
      <w:r w:rsidRPr="008F279E">
        <w:t xml:space="preserve">Another reason for their popularity is that </w:t>
      </w:r>
      <w:proofErr w:type="spellStart"/>
      <w:r w:rsidRPr="008F279E">
        <w:t>GANs</w:t>
      </w:r>
      <w:proofErr w:type="spellEnd"/>
      <w:r w:rsidRPr="008F279E">
        <w:t xml:space="preserve"> are </w:t>
      </w:r>
      <w:r w:rsidR="008D35E1" w:rsidRPr="008F279E">
        <w:t>able</w:t>
      </w:r>
      <w:r w:rsidRPr="008F279E">
        <w:t xml:space="preserve"> to generate the most realistic images among generativ</w:t>
      </w:r>
      <w:r w:rsidR="008D35E1" w:rsidRPr="008F279E">
        <w:t>e models. Although t</w:t>
      </w:r>
      <w:r w:rsidRPr="008F279E">
        <w:t>his is subjective, but it is an opinion shared by most practitioners.</w:t>
      </w:r>
    </w:p>
    <w:p w14:paraId="4CB1DA97" w14:textId="77777777" w:rsidR="008D35E1" w:rsidRDefault="008D35E1" w:rsidP="008D35E1">
      <w:pPr>
        <w:rPr>
          <w:rFonts w:ascii="Trebuchet MS" w:hAnsi="Trebuchet MS"/>
          <w:color w:val="373737"/>
          <w:szCs w:val="20"/>
        </w:rPr>
      </w:pPr>
    </w:p>
    <w:p w14:paraId="5E1BAB6C" w14:textId="6CB60CA8" w:rsidR="008D35E1" w:rsidRDefault="00565987">
      <w:pPr>
        <w:pStyle w:val="FigurePACKT"/>
        <w:pPrChange w:id="336" w:author="Dattatraya More" w:date="2017-08-02T14:11:00Z">
          <w:pPr/>
        </w:pPrChange>
      </w:pPr>
      <w:r>
        <w:rPr>
          <w:noProof/>
          <w:lang w:val="en-IN" w:eastAsia="en-IN"/>
        </w:rPr>
        <w:drawing>
          <wp:inline distT="0" distB="0" distL="0" distR="0" wp14:anchorId="60650E4C" wp14:editId="11C5CF80">
            <wp:extent cx="5020310" cy="2303145"/>
            <wp:effectExtent l="0" t="0" r="8890" b="1905"/>
            <wp:docPr id="62" name="Picture 62" descr="\\192.168.0.200\BookDrafts\8086_Learning Generative Adversarial Networks\Graphics\Chapter 1\B08086_01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92.168.0.200\BookDrafts\8086_Learning Generative Adversarial Networks\Graphics\Chapter 1\B08086_01_2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0310" cy="2303145"/>
                    </a:xfrm>
                    <a:prstGeom prst="rect">
                      <a:avLst/>
                    </a:prstGeom>
                    <a:noFill/>
                    <a:ln>
                      <a:noFill/>
                    </a:ln>
                  </pic:spPr>
                </pic:pic>
              </a:graphicData>
            </a:graphic>
          </wp:inline>
        </w:drawing>
      </w:r>
    </w:p>
    <w:p w14:paraId="668C2AEB" w14:textId="0DD46AE4" w:rsidR="008D35E1" w:rsidRPr="0099036D" w:rsidRDefault="00303E02">
      <w:pPr>
        <w:pStyle w:val="FigureCaptionPACKT"/>
        <w:pPrChange w:id="337" w:author="Dattatraya More" w:date="2017-08-02T14:11:00Z">
          <w:pPr/>
        </w:pPrChange>
      </w:pPr>
      <w:r w:rsidRPr="00F55B41">
        <w:rPr>
          <w:rPrChange w:id="338" w:author="Dattatraya More" w:date="2017-08-02T14:11:00Z">
            <w:rPr>
              <w:b/>
              <w:bCs w:val="0"/>
            </w:rPr>
          </w:rPrChange>
        </w:rPr>
        <w:t>Figure-</w:t>
      </w:r>
      <w:proofErr w:type="spellStart"/>
      <w:r w:rsidRPr="00F55B41">
        <w:rPr>
          <w:rPrChange w:id="339" w:author="Dattatraya More" w:date="2017-08-02T14:11:00Z">
            <w:rPr>
              <w:b/>
              <w:bCs w:val="0"/>
            </w:rPr>
          </w:rPrChange>
        </w:rPr>
        <w:t>11d</w:t>
      </w:r>
      <w:proofErr w:type="spellEnd"/>
      <w:r w:rsidR="008D35E1" w:rsidRPr="00F55B41">
        <w:rPr>
          <w:rPrChange w:id="340" w:author="Dattatraya More" w:date="2017-08-02T14:11:00Z">
            <w:rPr>
              <w:b/>
              <w:bCs w:val="0"/>
            </w:rPr>
          </w:rPrChange>
        </w:rPr>
        <w:t>:</w:t>
      </w:r>
      <w:r w:rsidR="003849A7" w:rsidRPr="0099036D">
        <w:t xml:space="preserve"> Vector arithmetic in </w:t>
      </w:r>
      <w:proofErr w:type="spellStart"/>
      <w:r w:rsidR="003849A7" w:rsidRPr="0099036D">
        <w:t>GANs</w:t>
      </w:r>
      <w:proofErr w:type="spellEnd"/>
    </w:p>
    <w:p w14:paraId="06489D63" w14:textId="77777777" w:rsidR="006A7009" w:rsidRDefault="006A7009" w:rsidP="008D35E1"/>
    <w:p w14:paraId="372A58B1" w14:textId="15BB88AF" w:rsidR="006A7009" w:rsidRPr="00793940" w:rsidRDefault="006A7009" w:rsidP="006A7009">
      <w:pPr>
        <w:pStyle w:val="LayoutInformationPACKT"/>
      </w:pPr>
      <w:proofErr w:type="spellStart"/>
      <w:r>
        <w:t>B08086_01_26.png</w:t>
      </w:r>
      <w:proofErr w:type="spellEnd"/>
    </w:p>
    <w:p w14:paraId="5D7A7E0B" w14:textId="5E15CE29" w:rsidR="0032460B" w:rsidRPr="003349CA" w:rsidRDefault="008D35E1">
      <w:pPr>
        <w:pStyle w:val="NormalPACKT"/>
        <w:pPrChange w:id="341" w:author="Dattatraya More" w:date="2017-08-02T14:11:00Z">
          <w:pPr>
            <w:shd w:val="clear" w:color="auto" w:fill="FFFFFF"/>
            <w:spacing w:before="100" w:beforeAutospacing="1" w:after="390"/>
          </w:pPr>
        </w:pPrChange>
      </w:pPr>
      <w:r w:rsidRPr="0099036D">
        <w:t>Beside this,</w:t>
      </w:r>
      <w:r w:rsidR="0032460B" w:rsidRPr="0099036D">
        <w:t xml:space="preserve"> </w:t>
      </w:r>
      <w:proofErr w:type="spellStart"/>
      <w:r w:rsidR="0032460B" w:rsidRPr="0099036D">
        <w:t>GAN</w:t>
      </w:r>
      <w:proofErr w:type="spellEnd"/>
      <w:r w:rsidR="0032460B" w:rsidRPr="0099036D">
        <w:t xml:space="preserve"> is often very expressive: </w:t>
      </w:r>
      <w:r w:rsidRPr="003349CA">
        <w:t xml:space="preserve">it can perform </w:t>
      </w:r>
      <w:r w:rsidR="0032460B" w:rsidRPr="003349CA">
        <w:t xml:space="preserve">arithmetic operations in the latent </w:t>
      </w:r>
      <w:proofErr w:type="gramStart"/>
      <w:r w:rsidR="0032460B" w:rsidRPr="003349CA">
        <w:t>space, that</w:t>
      </w:r>
      <w:proofErr w:type="gramEnd"/>
      <w:r w:rsidR="0032460B" w:rsidRPr="003349CA">
        <w:t xml:space="preserve"> is the space of the z vectors, translate into corresponding operations in feature space. </w:t>
      </w:r>
      <w:r w:rsidRPr="008F279E">
        <w:t>As shown in Figure-</w:t>
      </w:r>
      <w:proofErr w:type="spellStart"/>
      <w:r w:rsidRPr="008F279E">
        <w:t>11</w:t>
      </w:r>
      <w:ins w:id="342" w:author="Microsoft Office User" w:date="2017-08-04T20:31:00Z">
        <w:r w:rsidR="00364EC3">
          <w:t>d</w:t>
        </w:r>
      </w:ins>
      <w:proofErr w:type="spellEnd"/>
      <w:del w:id="343" w:author="Microsoft Office User" w:date="2017-08-04T20:31:00Z">
        <w:r w:rsidRPr="008F279E" w:rsidDel="00364EC3">
          <w:delText>c</w:delText>
        </w:r>
      </w:del>
      <w:r w:rsidR="0032460B" w:rsidRPr="008F279E">
        <w:t xml:space="preserve"> that if you take the representation of a </w:t>
      </w:r>
      <w:r w:rsidR="003849A7" w:rsidRPr="008F279E">
        <w:t>“</w:t>
      </w:r>
      <w:r w:rsidR="003849A7" w:rsidRPr="00F55B41">
        <w:rPr>
          <w:rPrChange w:id="344" w:author="Dattatraya More" w:date="2017-08-02T14:11:00Z">
            <w:rPr>
              <w:bCs w:val="0"/>
              <w:i/>
            </w:rPr>
          </w:rPrChange>
        </w:rPr>
        <w:t>man with glass</w:t>
      </w:r>
      <w:r w:rsidR="003849A7" w:rsidRPr="0099036D">
        <w:t xml:space="preserve">” </w:t>
      </w:r>
      <w:r w:rsidR="0032460B" w:rsidRPr="0099036D">
        <w:t>in latent space, subtract the “</w:t>
      </w:r>
      <w:r w:rsidR="009E6316" w:rsidRPr="00F55B41">
        <w:rPr>
          <w:rPrChange w:id="345" w:author="Dattatraya More" w:date="2017-08-02T14:11:00Z">
            <w:rPr>
              <w:bCs w:val="0"/>
              <w:i/>
            </w:rPr>
          </w:rPrChange>
        </w:rPr>
        <w:t>neutral</w:t>
      </w:r>
      <w:r w:rsidR="003849A7" w:rsidRPr="00F55B41">
        <w:rPr>
          <w:rPrChange w:id="346" w:author="Dattatraya More" w:date="2017-08-02T14:11:00Z">
            <w:rPr>
              <w:bCs w:val="0"/>
              <w:i/>
            </w:rPr>
          </w:rPrChange>
        </w:rPr>
        <w:t xml:space="preserve"> man</w:t>
      </w:r>
      <w:r w:rsidR="0032460B" w:rsidRPr="0099036D">
        <w:t>” vector and add back the “</w:t>
      </w:r>
      <w:r w:rsidR="009E6316" w:rsidRPr="00F55B41">
        <w:rPr>
          <w:rPrChange w:id="347" w:author="Dattatraya More" w:date="2017-08-02T14:11:00Z">
            <w:rPr>
              <w:bCs w:val="0"/>
              <w:i/>
            </w:rPr>
          </w:rPrChange>
        </w:rPr>
        <w:t>neutral</w:t>
      </w:r>
      <w:r w:rsidR="003849A7" w:rsidRPr="00F55B41">
        <w:rPr>
          <w:rPrChange w:id="348" w:author="Dattatraya More" w:date="2017-08-02T14:11:00Z">
            <w:rPr>
              <w:bCs w:val="0"/>
              <w:i/>
            </w:rPr>
          </w:rPrChange>
        </w:rPr>
        <w:t xml:space="preserve"> woman</w:t>
      </w:r>
      <w:r w:rsidR="0032460B" w:rsidRPr="0099036D">
        <w:t xml:space="preserve">” vector, you end up with a picture of a </w:t>
      </w:r>
      <w:r w:rsidR="003849A7" w:rsidRPr="003349CA">
        <w:t>“</w:t>
      </w:r>
      <w:r w:rsidR="0032460B" w:rsidRPr="00F55B41">
        <w:rPr>
          <w:rPrChange w:id="349" w:author="Dattatraya More" w:date="2017-08-02T14:11:00Z">
            <w:rPr>
              <w:bCs w:val="0"/>
              <w:i/>
            </w:rPr>
          </w:rPrChange>
        </w:rPr>
        <w:t xml:space="preserve">woman with </w:t>
      </w:r>
      <w:r w:rsidR="003849A7" w:rsidRPr="00F55B41">
        <w:rPr>
          <w:rPrChange w:id="350" w:author="Dattatraya More" w:date="2017-08-02T14:11:00Z">
            <w:rPr>
              <w:bCs w:val="0"/>
              <w:i/>
            </w:rPr>
          </w:rPrChange>
        </w:rPr>
        <w:t>glasses</w:t>
      </w:r>
      <w:r w:rsidR="003849A7" w:rsidRPr="0099036D">
        <w:t>”</w:t>
      </w:r>
      <w:r w:rsidR="0032460B" w:rsidRPr="0099036D">
        <w:t xml:space="preserve"> in feature space. Th</w:t>
      </w:r>
      <w:r w:rsidRPr="003349CA">
        <w:t>is</w:t>
      </w:r>
      <w:r w:rsidR="0032460B" w:rsidRPr="003349CA">
        <w:t xml:space="preserve"> is truly amazing.</w:t>
      </w:r>
    </w:p>
    <w:p w14:paraId="54187201" w14:textId="3F425558" w:rsidR="0032460B" w:rsidRPr="0099036D" w:rsidRDefault="0032460B">
      <w:pPr>
        <w:pStyle w:val="Heading1"/>
        <w:pPrChange w:id="351" w:author="Dattatraya More" w:date="2017-08-02T14:12:00Z">
          <w:pPr/>
        </w:pPrChange>
      </w:pPr>
      <w:commentRangeStart w:id="352"/>
      <w:r w:rsidRPr="008F279E">
        <w:t xml:space="preserve">Implementation of </w:t>
      </w:r>
      <w:proofErr w:type="spellStart"/>
      <w:r w:rsidRPr="008F279E">
        <w:t>GAN</w:t>
      </w:r>
      <w:commentRangeEnd w:id="352"/>
      <w:proofErr w:type="spellEnd"/>
      <w:r w:rsidR="009B4DBA">
        <w:rPr>
          <w:rStyle w:val="CommentReference"/>
          <w:b w:val="0"/>
          <w:bCs/>
          <w:iCs w:val="0"/>
          <w:color w:val="auto"/>
          <w:kern w:val="0"/>
          <w:lang w:val="en-US"/>
        </w:rPr>
        <w:commentReference w:id="352"/>
      </w:r>
    </w:p>
    <w:p w14:paraId="7CBD2C64" w14:textId="77777777" w:rsidR="00034162" w:rsidRPr="008F279E" w:rsidRDefault="00A942A5">
      <w:pPr>
        <w:pStyle w:val="NormalPACKT"/>
        <w:pPrChange w:id="353" w:author="Dattatraya More" w:date="2017-08-02T14:12:00Z">
          <w:pPr>
            <w:shd w:val="clear" w:color="auto" w:fill="FFFFFF"/>
            <w:spacing w:before="450" w:after="450"/>
          </w:pPr>
        </w:pPrChange>
      </w:pPr>
      <w:r w:rsidRPr="0099036D">
        <w:t>As per</w:t>
      </w:r>
      <w:r w:rsidR="001E0156" w:rsidRPr="003349CA">
        <w:t xml:space="preserve"> the definition of </w:t>
      </w:r>
      <w:proofErr w:type="spellStart"/>
      <w:r w:rsidR="001E0156" w:rsidRPr="003349CA">
        <w:t>GAN</w:t>
      </w:r>
      <w:proofErr w:type="spellEnd"/>
      <w:r w:rsidR="001E0156" w:rsidRPr="003349CA">
        <w:t xml:space="preserve">, we </w:t>
      </w:r>
      <w:r w:rsidRPr="003349CA">
        <w:t xml:space="preserve">basically require two networks- </w:t>
      </w:r>
      <w:r w:rsidR="001E0156" w:rsidRPr="008F279E">
        <w:t>be it a sophisticated net</w:t>
      </w:r>
      <w:r w:rsidRPr="008F279E">
        <w:t>work</w:t>
      </w:r>
      <w:r w:rsidR="001E0156" w:rsidRPr="008F279E">
        <w:t xml:space="preserve"> like </w:t>
      </w:r>
      <w:proofErr w:type="spellStart"/>
      <w:r w:rsidR="001E0156" w:rsidRPr="008F279E">
        <w:t>convnet</w:t>
      </w:r>
      <w:proofErr w:type="spellEnd"/>
      <w:r w:rsidR="001E0156" w:rsidRPr="008F279E">
        <w:t xml:space="preserve"> or a </w:t>
      </w:r>
      <w:r w:rsidRPr="008F279E">
        <w:t>simple two-layer</w:t>
      </w:r>
      <w:r w:rsidR="001E0156" w:rsidRPr="008F279E">
        <w:t xml:space="preserve"> neural net</w:t>
      </w:r>
      <w:r w:rsidRPr="008F279E">
        <w:t>work</w:t>
      </w:r>
      <w:r w:rsidR="001E0156" w:rsidRPr="008F279E">
        <w:t xml:space="preserve">. </w:t>
      </w:r>
      <w:r w:rsidRPr="008F279E">
        <w:t xml:space="preserve">Let’s use a simple </w:t>
      </w:r>
      <w:r w:rsidR="00034162" w:rsidRPr="008F279E">
        <w:t>two-layer</w:t>
      </w:r>
      <w:r w:rsidRPr="008F279E">
        <w:t xml:space="preserve"> neural network with </w:t>
      </w:r>
      <w:proofErr w:type="spellStart"/>
      <w:r w:rsidRPr="008F279E">
        <w:t>MNIST</w:t>
      </w:r>
      <w:proofErr w:type="spellEnd"/>
      <w:r w:rsidRPr="008F279E">
        <w:t xml:space="preserve"> dataset using </w:t>
      </w:r>
      <w:proofErr w:type="spellStart"/>
      <w:r w:rsidRPr="008F279E">
        <w:t>Tensorflow</w:t>
      </w:r>
      <w:proofErr w:type="spellEnd"/>
      <w:r w:rsidRPr="008F279E">
        <w:t xml:space="preserve"> for the implementation purpose.</w:t>
      </w:r>
      <w:r w:rsidR="00034162" w:rsidRPr="008F279E">
        <w:t xml:space="preserve"> </w:t>
      </w:r>
      <w:proofErr w:type="spellStart"/>
      <w:r w:rsidRPr="008F279E">
        <w:t>MNIST</w:t>
      </w:r>
      <w:proofErr w:type="spellEnd"/>
      <w:r w:rsidRPr="008F279E">
        <w:t xml:space="preserve"> is a dataset of handwritten digits where each image is gray scale of dimension </w:t>
      </w:r>
      <w:proofErr w:type="spellStart"/>
      <w:r w:rsidRPr="008F279E">
        <w:t>28x28</w:t>
      </w:r>
      <w:proofErr w:type="spellEnd"/>
      <w:r w:rsidRPr="008F279E">
        <w:t xml:space="preserve"> pixel.</w:t>
      </w:r>
      <w:r w:rsidR="008A3966" w:rsidRPr="008F279E">
        <w:t xml:space="preserve"> </w:t>
      </w:r>
    </w:p>
    <w:p w14:paraId="190D2ED4" w14:textId="77777777" w:rsidR="007F70DD" w:rsidRPr="008F279E" w:rsidRDefault="007F70DD">
      <w:pPr>
        <w:pStyle w:val="CodePACKT"/>
        <w:pPrChange w:id="354" w:author="Dattatraya More" w:date="2017-08-02T14:12:00Z">
          <w:pPr>
            <w:shd w:val="clear" w:color="auto" w:fill="FFFFFF"/>
            <w:spacing w:before="450" w:after="450"/>
            <w:contextualSpacing/>
          </w:pPr>
        </w:pPrChange>
      </w:pPr>
      <w:r w:rsidRPr="008F279E">
        <w:t xml:space="preserve"># </w:t>
      </w:r>
      <w:proofErr w:type="gramStart"/>
      <w:r w:rsidRPr="008F279E">
        <w:t>Random</w:t>
      </w:r>
      <w:proofErr w:type="gramEnd"/>
      <w:r w:rsidRPr="008F279E">
        <w:t xml:space="preserve"> noise setting for Generator</w:t>
      </w:r>
    </w:p>
    <w:p w14:paraId="4B8353A9" w14:textId="348F67A4" w:rsidR="007F70DD" w:rsidRPr="008F279E" w:rsidRDefault="007F70DD">
      <w:pPr>
        <w:pStyle w:val="CodePACKT"/>
        <w:pPrChange w:id="355" w:author="Dattatraya More" w:date="2017-08-02T14:12:00Z">
          <w:pPr>
            <w:shd w:val="clear" w:color="auto" w:fill="FFFFFF"/>
            <w:spacing w:before="450" w:after="450"/>
            <w:contextualSpacing/>
          </w:pPr>
        </w:pPrChange>
      </w:pPr>
      <w:r w:rsidRPr="008F279E">
        <w:lastRenderedPageBreak/>
        <w:t xml:space="preserve">Z = </w:t>
      </w:r>
      <w:proofErr w:type="spellStart"/>
      <w:proofErr w:type="gramStart"/>
      <w:r w:rsidRPr="008F279E">
        <w:t>tf.placeholder</w:t>
      </w:r>
      <w:proofErr w:type="spellEnd"/>
      <w:r w:rsidRPr="008F279E">
        <w:t>(</w:t>
      </w:r>
      <w:proofErr w:type="spellStart"/>
      <w:proofErr w:type="gramEnd"/>
      <w:r w:rsidRPr="008F279E">
        <w:t>tf.float32</w:t>
      </w:r>
      <w:proofErr w:type="spellEnd"/>
      <w:r w:rsidRPr="008F279E">
        <w:t>, shape=[None, 100], name='Z')</w:t>
      </w:r>
    </w:p>
    <w:p w14:paraId="31012AB6" w14:textId="77777777" w:rsidR="00FD1B01" w:rsidRPr="008F279E" w:rsidRDefault="00FD1B01">
      <w:pPr>
        <w:pStyle w:val="CodePACKT"/>
        <w:pPrChange w:id="356" w:author="Dattatraya More" w:date="2017-08-02T14:12:00Z">
          <w:pPr>
            <w:shd w:val="clear" w:color="auto" w:fill="FFFFFF"/>
            <w:spacing w:before="450" w:after="450"/>
            <w:contextualSpacing/>
          </w:pPr>
        </w:pPrChange>
      </w:pPr>
    </w:p>
    <w:p w14:paraId="082D6672" w14:textId="77777777" w:rsidR="007F70DD" w:rsidRPr="008F279E" w:rsidRDefault="007F70DD">
      <w:pPr>
        <w:pStyle w:val="CodePACKT"/>
        <w:pPrChange w:id="357" w:author="Dattatraya More" w:date="2017-08-02T14:12:00Z">
          <w:pPr>
            <w:shd w:val="clear" w:color="auto" w:fill="FFFFFF"/>
            <w:spacing w:before="450" w:after="450"/>
            <w:contextualSpacing/>
          </w:pPr>
        </w:pPrChange>
      </w:pPr>
      <w:r w:rsidRPr="008F279E">
        <w:t>#Generator parameter settings</w:t>
      </w:r>
    </w:p>
    <w:p w14:paraId="50BFD40B" w14:textId="77777777" w:rsidR="007F70DD" w:rsidRPr="008F279E" w:rsidRDefault="007F70DD">
      <w:pPr>
        <w:pStyle w:val="CodePACKT"/>
        <w:pPrChange w:id="358" w:author="Dattatraya More" w:date="2017-08-02T14:12:00Z">
          <w:pPr>
            <w:shd w:val="clear" w:color="auto" w:fill="FFFFFF"/>
            <w:spacing w:before="450" w:after="450"/>
            <w:contextualSpacing/>
          </w:pPr>
        </w:pPrChange>
      </w:pPr>
      <w:proofErr w:type="spellStart"/>
      <w:r w:rsidRPr="008F279E">
        <w:t>G_W1</w:t>
      </w:r>
      <w:proofErr w:type="spellEnd"/>
      <w:r w:rsidRPr="008F279E">
        <w:t xml:space="preserve"> = </w:t>
      </w:r>
      <w:proofErr w:type="spellStart"/>
      <w:proofErr w:type="gramStart"/>
      <w:r w:rsidRPr="008F279E">
        <w:t>tf.Variable</w:t>
      </w:r>
      <w:proofErr w:type="spellEnd"/>
      <w:r w:rsidRPr="008F279E">
        <w:t>(</w:t>
      </w:r>
      <w:proofErr w:type="spellStart"/>
      <w:proofErr w:type="gramEnd"/>
      <w:r w:rsidRPr="008F279E">
        <w:t>xavier_init</w:t>
      </w:r>
      <w:proofErr w:type="spellEnd"/>
      <w:r w:rsidRPr="008F279E">
        <w:t>([100, 128]), name='</w:t>
      </w:r>
      <w:proofErr w:type="spellStart"/>
      <w:r w:rsidRPr="008F279E">
        <w:t>G_W1</w:t>
      </w:r>
      <w:proofErr w:type="spellEnd"/>
      <w:r w:rsidRPr="008F279E">
        <w:t>')</w:t>
      </w:r>
    </w:p>
    <w:p w14:paraId="6A367F69" w14:textId="77777777" w:rsidR="007F70DD" w:rsidRPr="008F279E" w:rsidRDefault="007F70DD">
      <w:pPr>
        <w:pStyle w:val="CodePACKT"/>
        <w:pPrChange w:id="359" w:author="Dattatraya More" w:date="2017-08-02T14:12:00Z">
          <w:pPr>
            <w:shd w:val="clear" w:color="auto" w:fill="FFFFFF"/>
            <w:spacing w:before="450" w:after="450"/>
            <w:contextualSpacing/>
          </w:pPr>
        </w:pPrChange>
      </w:pPr>
      <w:proofErr w:type="spellStart"/>
      <w:r w:rsidRPr="008F279E">
        <w:t>G_b1</w:t>
      </w:r>
      <w:proofErr w:type="spellEnd"/>
      <w:r w:rsidRPr="008F279E">
        <w:t xml:space="preserve"> = </w:t>
      </w:r>
      <w:proofErr w:type="spellStart"/>
      <w:proofErr w:type="gramStart"/>
      <w:r w:rsidRPr="008F279E">
        <w:t>tf.Variable</w:t>
      </w:r>
      <w:proofErr w:type="spellEnd"/>
      <w:r w:rsidRPr="008F279E">
        <w:t>(</w:t>
      </w:r>
      <w:proofErr w:type="spellStart"/>
      <w:proofErr w:type="gramEnd"/>
      <w:r w:rsidRPr="008F279E">
        <w:t>tf.zeros</w:t>
      </w:r>
      <w:proofErr w:type="spellEnd"/>
      <w:r w:rsidRPr="008F279E">
        <w:t>(shape=[128]), name='</w:t>
      </w:r>
      <w:proofErr w:type="spellStart"/>
      <w:r w:rsidRPr="008F279E">
        <w:t>G_b1</w:t>
      </w:r>
      <w:proofErr w:type="spellEnd"/>
      <w:r w:rsidRPr="008F279E">
        <w:t>')</w:t>
      </w:r>
    </w:p>
    <w:p w14:paraId="47C2E20B" w14:textId="77777777" w:rsidR="007F70DD" w:rsidRPr="008F279E" w:rsidRDefault="007F70DD">
      <w:pPr>
        <w:pStyle w:val="CodePACKT"/>
        <w:pPrChange w:id="360" w:author="Dattatraya More" w:date="2017-08-02T14:12:00Z">
          <w:pPr>
            <w:shd w:val="clear" w:color="auto" w:fill="FFFFFF"/>
            <w:spacing w:before="450" w:after="450"/>
            <w:contextualSpacing/>
          </w:pPr>
        </w:pPrChange>
      </w:pPr>
      <w:proofErr w:type="spellStart"/>
      <w:r w:rsidRPr="008F279E">
        <w:t>G_W2</w:t>
      </w:r>
      <w:proofErr w:type="spellEnd"/>
      <w:r w:rsidRPr="008F279E">
        <w:t xml:space="preserve"> = </w:t>
      </w:r>
      <w:proofErr w:type="spellStart"/>
      <w:proofErr w:type="gramStart"/>
      <w:r w:rsidRPr="008F279E">
        <w:t>tf.Variable</w:t>
      </w:r>
      <w:proofErr w:type="spellEnd"/>
      <w:r w:rsidRPr="008F279E">
        <w:t>(</w:t>
      </w:r>
      <w:proofErr w:type="spellStart"/>
      <w:proofErr w:type="gramEnd"/>
      <w:r w:rsidRPr="008F279E">
        <w:t>xavier_init</w:t>
      </w:r>
      <w:proofErr w:type="spellEnd"/>
      <w:r w:rsidRPr="008F279E">
        <w:t>([128, 784]), name='</w:t>
      </w:r>
      <w:proofErr w:type="spellStart"/>
      <w:r w:rsidRPr="008F279E">
        <w:t>G_W2</w:t>
      </w:r>
      <w:proofErr w:type="spellEnd"/>
      <w:r w:rsidRPr="008F279E">
        <w:t>')</w:t>
      </w:r>
    </w:p>
    <w:p w14:paraId="16D469CF" w14:textId="1A66A65A" w:rsidR="007F70DD" w:rsidRDefault="007F70DD">
      <w:pPr>
        <w:pStyle w:val="CodePACKT"/>
        <w:rPr>
          <w:ins w:id="361" w:author="Microsoft Office User" w:date="2017-08-04T12:43:00Z"/>
        </w:rPr>
        <w:pPrChange w:id="362" w:author="Dattatraya More" w:date="2017-08-02T14:12:00Z">
          <w:pPr>
            <w:shd w:val="clear" w:color="auto" w:fill="FFFFFF"/>
            <w:spacing w:before="450" w:after="450"/>
            <w:contextualSpacing/>
          </w:pPr>
        </w:pPrChange>
      </w:pPr>
      <w:proofErr w:type="spellStart"/>
      <w:r w:rsidRPr="008F279E">
        <w:t>G_b2</w:t>
      </w:r>
      <w:proofErr w:type="spellEnd"/>
      <w:r w:rsidRPr="008F279E">
        <w:t xml:space="preserve"> = </w:t>
      </w:r>
      <w:proofErr w:type="spellStart"/>
      <w:proofErr w:type="gramStart"/>
      <w:r w:rsidRPr="008F279E">
        <w:t>tf.Variable</w:t>
      </w:r>
      <w:proofErr w:type="spellEnd"/>
      <w:r w:rsidRPr="008F279E">
        <w:t>(</w:t>
      </w:r>
      <w:proofErr w:type="spellStart"/>
      <w:proofErr w:type="gramEnd"/>
      <w:r w:rsidRPr="008F279E">
        <w:t>tf.zeros</w:t>
      </w:r>
      <w:proofErr w:type="spellEnd"/>
      <w:r w:rsidRPr="008F279E">
        <w:t>(shape=[784]), name='</w:t>
      </w:r>
      <w:proofErr w:type="spellStart"/>
      <w:r w:rsidRPr="008F279E">
        <w:t>G_b2</w:t>
      </w:r>
      <w:proofErr w:type="spellEnd"/>
      <w:r w:rsidRPr="008F279E">
        <w:t>')</w:t>
      </w:r>
    </w:p>
    <w:p w14:paraId="5BC376D3" w14:textId="77777777" w:rsidR="00964D11" w:rsidRPr="00964D11" w:rsidRDefault="00964D11" w:rsidP="00964D11">
      <w:pPr>
        <w:spacing w:before="0" w:after="0"/>
        <w:ind w:firstLine="360"/>
        <w:rPr>
          <w:ins w:id="363" w:author="Microsoft Office User" w:date="2017-08-04T12:43:00Z"/>
          <w:rFonts w:ascii="Lucida Console" w:hAnsi="Lucida Console" w:cs="Times New Roman"/>
          <w:bCs w:val="0"/>
          <w:sz w:val="19"/>
          <w:szCs w:val="18"/>
          <w:lang w:eastAsia="ar-SA"/>
        </w:rPr>
      </w:pPr>
      <w:proofErr w:type="spellStart"/>
      <w:ins w:id="364" w:author="Microsoft Office User" w:date="2017-08-04T12:43:00Z">
        <w:r w:rsidRPr="00964D11">
          <w:rPr>
            <w:rFonts w:ascii="Lucida Console" w:hAnsi="Lucida Console" w:cs="Times New Roman"/>
            <w:bCs w:val="0"/>
            <w:sz w:val="19"/>
            <w:szCs w:val="18"/>
            <w:lang w:eastAsia="ar-SA"/>
          </w:rPr>
          <w:t>theta_G</w:t>
        </w:r>
        <w:proofErr w:type="spellEnd"/>
        <w:r w:rsidRPr="00964D11">
          <w:rPr>
            <w:rFonts w:ascii="Lucida Console" w:hAnsi="Lucida Console" w:cs="Times New Roman"/>
            <w:bCs w:val="0"/>
            <w:sz w:val="19"/>
            <w:szCs w:val="18"/>
            <w:lang w:eastAsia="ar-SA"/>
          </w:rPr>
          <w:t xml:space="preserve"> = [</w:t>
        </w:r>
        <w:proofErr w:type="spellStart"/>
        <w:r w:rsidRPr="00964D11">
          <w:rPr>
            <w:rFonts w:ascii="Lucida Console" w:hAnsi="Lucida Console" w:cs="Times New Roman"/>
            <w:bCs w:val="0"/>
            <w:sz w:val="19"/>
            <w:szCs w:val="18"/>
            <w:lang w:eastAsia="ar-SA"/>
          </w:rPr>
          <w:t>G_W1</w:t>
        </w:r>
        <w:proofErr w:type="spellEnd"/>
        <w:r w:rsidRPr="00964D11">
          <w:rPr>
            <w:rFonts w:ascii="Lucida Console" w:hAnsi="Lucida Console" w:cs="Times New Roman"/>
            <w:bCs w:val="0"/>
            <w:sz w:val="19"/>
            <w:szCs w:val="18"/>
            <w:lang w:eastAsia="ar-SA"/>
          </w:rPr>
          <w:t xml:space="preserve">, </w:t>
        </w:r>
        <w:proofErr w:type="spellStart"/>
        <w:r w:rsidRPr="00964D11">
          <w:rPr>
            <w:rFonts w:ascii="Lucida Console" w:hAnsi="Lucida Console" w:cs="Times New Roman"/>
            <w:bCs w:val="0"/>
            <w:sz w:val="19"/>
            <w:szCs w:val="18"/>
            <w:lang w:eastAsia="ar-SA"/>
          </w:rPr>
          <w:t>G_W2</w:t>
        </w:r>
        <w:proofErr w:type="spellEnd"/>
        <w:r w:rsidRPr="00964D11">
          <w:rPr>
            <w:rFonts w:ascii="Lucida Console" w:hAnsi="Lucida Console" w:cs="Times New Roman"/>
            <w:bCs w:val="0"/>
            <w:sz w:val="19"/>
            <w:szCs w:val="18"/>
            <w:lang w:eastAsia="ar-SA"/>
          </w:rPr>
          <w:t xml:space="preserve">, </w:t>
        </w:r>
        <w:proofErr w:type="spellStart"/>
        <w:r w:rsidRPr="00964D11">
          <w:rPr>
            <w:rFonts w:ascii="Lucida Console" w:hAnsi="Lucida Console" w:cs="Times New Roman"/>
            <w:bCs w:val="0"/>
            <w:sz w:val="19"/>
            <w:szCs w:val="18"/>
            <w:lang w:eastAsia="ar-SA"/>
          </w:rPr>
          <w:t>G_b1</w:t>
        </w:r>
        <w:proofErr w:type="spellEnd"/>
        <w:r w:rsidRPr="00964D11">
          <w:rPr>
            <w:rFonts w:ascii="Lucida Console" w:hAnsi="Lucida Console" w:cs="Times New Roman"/>
            <w:bCs w:val="0"/>
            <w:sz w:val="19"/>
            <w:szCs w:val="18"/>
            <w:lang w:eastAsia="ar-SA"/>
          </w:rPr>
          <w:t xml:space="preserve">, </w:t>
        </w:r>
        <w:proofErr w:type="spellStart"/>
        <w:r w:rsidRPr="00964D11">
          <w:rPr>
            <w:rFonts w:ascii="Lucida Console" w:hAnsi="Lucida Console" w:cs="Times New Roman"/>
            <w:bCs w:val="0"/>
            <w:sz w:val="19"/>
            <w:szCs w:val="18"/>
            <w:lang w:eastAsia="ar-SA"/>
          </w:rPr>
          <w:t>G_b2</w:t>
        </w:r>
        <w:proofErr w:type="spellEnd"/>
        <w:r w:rsidRPr="00964D11">
          <w:rPr>
            <w:rFonts w:ascii="Lucida Console" w:hAnsi="Lucida Console" w:cs="Times New Roman"/>
            <w:bCs w:val="0"/>
            <w:sz w:val="19"/>
            <w:szCs w:val="18"/>
            <w:lang w:eastAsia="ar-SA"/>
          </w:rPr>
          <w:t>]</w:t>
        </w:r>
      </w:ins>
    </w:p>
    <w:p w14:paraId="4989F029" w14:textId="77777777" w:rsidR="00964D11" w:rsidRPr="008F279E" w:rsidRDefault="00964D11">
      <w:pPr>
        <w:pStyle w:val="CodePACKT"/>
        <w:pPrChange w:id="365" w:author="Dattatraya More" w:date="2017-08-02T14:12:00Z">
          <w:pPr>
            <w:shd w:val="clear" w:color="auto" w:fill="FFFFFF"/>
            <w:spacing w:before="450" w:after="450"/>
            <w:contextualSpacing/>
          </w:pPr>
        </w:pPrChange>
      </w:pPr>
    </w:p>
    <w:p w14:paraId="14D05898" w14:textId="77777777" w:rsidR="00FD1B01" w:rsidRPr="008F279E" w:rsidRDefault="00FD1B01">
      <w:pPr>
        <w:pStyle w:val="CodePACKT"/>
        <w:pPrChange w:id="366" w:author="Dattatraya More" w:date="2017-08-02T14:12:00Z">
          <w:pPr>
            <w:shd w:val="clear" w:color="auto" w:fill="FFFFFF"/>
            <w:spacing w:before="450" w:after="450"/>
            <w:contextualSpacing/>
          </w:pPr>
        </w:pPrChange>
      </w:pPr>
    </w:p>
    <w:p w14:paraId="76A4DF61" w14:textId="77777777" w:rsidR="007F70DD" w:rsidRPr="008F279E" w:rsidRDefault="007F70DD">
      <w:pPr>
        <w:pStyle w:val="CodePACKT"/>
        <w:pPrChange w:id="367" w:author="Dattatraya More" w:date="2017-08-02T14:12:00Z">
          <w:pPr>
            <w:shd w:val="clear" w:color="auto" w:fill="FFFFFF"/>
            <w:spacing w:before="450" w:after="450"/>
            <w:contextualSpacing/>
          </w:pPr>
        </w:pPrChange>
      </w:pPr>
      <w:r w:rsidRPr="008F279E">
        <w:t># Generator Network</w:t>
      </w:r>
    </w:p>
    <w:p w14:paraId="2E1A7E21" w14:textId="77777777" w:rsidR="007F70DD" w:rsidRPr="008F279E" w:rsidRDefault="007F70DD">
      <w:pPr>
        <w:pStyle w:val="CodePACKT"/>
        <w:pPrChange w:id="368" w:author="Dattatraya More" w:date="2017-08-02T14:12:00Z">
          <w:pPr>
            <w:shd w:val="clear" w:color="auto" w:fill="FFFFFF"/>
            <w:spacing w:before="450" w:after="450"/>
            <w:contextualSpacing/>
          </w:pPr>
        </w:pPrChange>
      </w:pPr>
      <w:proofErr w:type="spellStart"/>
      <w:proofErr w:type="gramStart"/>
      <w:r w:rsidRPr="008F279E">
        <w:t>def</w:t>
      </w:r>
      <w:proofErr w:type="spellEnd"/>
      <w:proofErr w:type="gramEnd"/>
      <w:r w:rsidRPr="008F279E">
        <w:t xml:space="preserve"> generator(z):</w:t>
      </w:r>
    </w:p>
    <w:p w14:paraId="4965956C" w14:textId="77777777" w:rsidR="007F70DD" w:rsidRPr="008F279E" w:rsidRDefault="007F70DD">
      <w:pPr>
        <w:pStyle w:val="CodePACKT"/>
        <w:pPrChange w:id="369" w:author="Dattatraya More" w:date="2017-08-02T14:12:00Z">
          <w:pPr>
            <w:shd w:val="clear" w:color="auto" w:fill="FFFFFF"/>
            <w:spacing w:before="450" w:after="450"/>
            <w:contextualSpacing/>
          </w:pPr>
        </w:pPrChange>
      </w:pPr>
      <w:r w:rsidRPr="008F279E">
        <w:t xml:space="preserve">    </w:t>
      </w:r>
      <w:proofErr w:type="spellStart"/>
      <w:r w:rsidRPr="008F279E">
        <w:t>G_h1</w:t>
      </w:r>
      <w:proofErr w:type="spellEnd"/>
      <w:r w:rsidRPr="008F279E">
        <w:t xml:space="preserve"> = </w:t>
      </w:r>
      <w:proofErr w:type="spellStart"/>
      <w:proofErr w:type="gramStart"/>
      <w:r w:rsidRPr="008F279E">
        <w:t>tf.nn.relu</w:t>
      </w:r>
      <w:proofErr w:type="spellEnd"/>
      <w:r w:rsidRPr="008F279E">
        <w:t>(</w:t>
      </w:r>
      <w:proofErr w:type="spellStart"/>
      <w:proofErr w:type="gramEnd"/>
      <w:r w:rsidRPr="008F279E">
        <w:t>tf.matmul</w:t>
      </w:r>
      <w:proofErr w:type="spellEnd"/>
      <w:r w:rsidRPr="008F279E">
        <w:t xml:space="preserve">(z, </w:t>
      </w:r>
      <w:proofErr w:type="spellStart"/>
      <w:r w:rsidRPr="008F279E">
        <w:t>G_W1</w:t>
      </w:r>
      <w:proofErr w:type="spellEnd"/>
      <w:r w:rsidRPr="008F279E">
        <w:t xml:space="preserve">) + </w:t>
      </w:r>
      <w:proofErr w:type="spellStart"/>
      <w:r w:rsidRPr="008F279E">
        <w:t>G_b1</w:t>
      </w:r>
      <w:proofErr w:type="spellEnd"/>
      <w:r w:rsidRPr="008F279E">
        <w:t>)</w:t>
      </w:r>
    </w:p>
    <w:p w14:paraId="59223D7B" w14:textId="77777777" w:rsidR="007F70DD" w:rsidRPr="008F279E" w:rsidRDefault="007F70DD">
      <w:pPr>
        <w:pStyle w:val="CodePACKT"/>
        <w:pPrChange w:id="370" w:author="Dattatraya More" w:date="2017-08-02T14:12:00Z">
          <w:pPr>
            <w:shd w:val="clear" w:color="auto" w:fill="FFFFFF"/>
            <w:spacing w:before="450" w:after="450"/>
            <w:contextualSpacing/>
          </w:pPr>
        </w:pPrChange>
      </w:pPr>
      <w:r w:rsidRPr="008F279E">
        <w:t xml:space="preserve">    </w:t>
      </w:r>
      <w:proofErr w:type="spellStart"/>
      <w:r w:rsidRPr="008F279E">
        <w:t>G_log_prob</w:t>
      </w:r>
      <w:proofErr w:type="spellEnd"/>
      <w:r w:rsidRPr="008F279E">
        <w:t xml:space="preserve"> = </w:t>
      </w:r>
      <w:proofErr w:type="spellStart"/>
      <w:proofErr w:type="gramStart"/>
      <w:r w:rsidRPr="008F279E">
        <w:t>tf.matmul</w:t>
      </w:r>
      <w:proofErr w:type="spellEnd"/>
      <w:r w:rsidRPr="008F279E">
        <w:t>(</w:t>
      </w:r>
      <w:proofErr w:type="spellStart"/>
      <w:proofErr w:type="gramEnd"/>
      <w:r w:rsidRPr="008F279E">
        <w:t>G_h1</w:t>
      </w:r>
      <w:proofErr w:type="spellEnd"/>
      <w:r w:rsidRPr="008F279E">
        <w:t xml:space="preserve">, </w:t>
      </w:r>
      <w:proofErr w:type="spellStart"/>
      <w:r w:rsidRPr="008F279E">
        <w:t>G_W2</w:t>
      </w:r>
      <w:proofErr w:type="spellEnd"/>
      <w:r w:rsidRPr="008F279E">
        <w:t xml:space="preserve">) + </w:t>
      </w:r>
      <w:proofErr w:type="spellStart"/>
      <w:r w:rsidRPr="008F279E">
        <w:t>G_b2</w:t>
      </w:r>
      <w:proofErr w:type="spellEnd"/>
    </w:p>
    <w:p w14:paraId="119D6B15" w14:textId="77777777" w:rsidR="007F70DD" w:rsidRPr="008F279E" w:rsidRDefault="007F70DD">
      <w:pPr>
        <w:pStyle w:val="CodePACKT"/>
        <w:pPrChange w:id="371" w:author="Dattatraya More" w:date="2017-08-02T14:12:00Z">
          <w:pPr>
            <w:shd w:val="clear" w:color="auto" w:fill="FFFFFF"/>
            <w:spacing w:before="450" w:after="450"/>
            <w:contextualSpacing/>
          </w:pPr>
        </w:pPrChange>
      </w:pPr>
      <w:r w:rsidRPr="008F279E">
        <w:t xml:space="preserve">    </w:t>
      </w:r>
      <w:proofErr w:type="spellStart"/>
      <w:r w:rsidRPr="008F279E">
        <w:t>G_prob</w:t>
      </w:r>
      <w:proofErr w:type="spellEnd"/>
      <w:r w:rsidRPr="008F279E">
        <w:t xml:space="preserve"> = </w:t>
      </w:r>
      <w:proofErr w:type="spellStart"/>
      <w:proofErr w:type="gramStart"/>
      <w:r w:rsidRPr="008F279E">
        <w:t>tf.nn.sigmoid</w:t>
      </w:r>
      <w:proofErr w:type="spellEnd"/>
      <w:r w:rsidRPr="008F279E">
        <w:t>(</w:t>
      </w:r>
      <w:proofErr w:type="spellStart"/>
      <w:proofErr w:type="gramEnd"/>
      <w:r w:rsidRPr="008F279E">
        <w:t>G_log_prob</w:t>
      </w:r>
      <w:proofErr w:type="spellEnd"/>
      <w:r w:rsidRPr="008F279E">
        <w:t>)</w:t>
      </w:r>
    </w:p>
    <w:p w14:paraId="5F21BE79" w14:textId="77777777" w:rsidR="007F70DD" w:rsidRPr="008F279E" w:rsidRDefault="007F70DD">
      <w:pPr>
        <w:pStyle w:val="CodePACKT"/>
        <w:pPrChange w:id="372" w:author="Dattatraya More" w:date="2017-08-02T14:12:00Z">
          <w:pPr>
            <w:shd w:val="clear" w:color="auto" w:fill="FFFFFF"/>
            <w:spacing w:before="450" w:after="450"/>
            <w:contextualSpacing/>
          </w:pPr>
        </w:pPrChange>
      </w:pPr>
    </w:p>
    <w:p w14:paraId="7C87BEA3" w14:textId="49509FC8" w:rsidR="007F70DD" w:rsidRPr="008F279E" w:rsidDel="009A0C79" w:rsidRDefault="007F70DD">
      <w:pPr>
        <w:pStyle w:val="CodePACKT"/>
        <w:rPr>
          <w:del w:id="373" w:author="Dattatraya More" w:date="2017-08-02T18:36:00Z"/>
        </w:rPr>
        <w:pPrChange w:id="374" w:author="Dattatraya More" w:date="2017-08-02T14:12:00Z">
          <w:pPr>
            <w:shd w:val="clear" w:color="auto" w:fill="FFFFFF"/>
            <w:spacing w:before="450" w:after="450"/>
            <w:contextualSpacing/>
          </w:pPr>
        </w:pPrChange>
      </w:pPr>
      <w:r w:rsidRPr="008F279E">
        <w:t xml:space="preserve">    </w:t>
      </w:r>
      <w:proofErr w:type="gramStart"/>
      <w:r w:rsidRPr="008F279E">
        <w:t>return</w:t>
      </w:r>
      <w:proofErr w:type="gramEnd"/>
      <w:r w:rsidRPr="008F279E">
        <w:t xml:space="preserve"> </w:t>
      </w:r>
      <w:proofErr w:type="spellStart"/>
      <w:r w:rsidRPr="008F279E">
        <w:t>G_prob</w:t>
      </w:r>
      <w:proofErr w:type="spellEnd"/>
    </w:p>
    <w:p w14:paraId="17E375D8" w14:textId="77777777" w:rsidR="00FD1B01" w:rsidRDefault="00FD1B01">
      <w:pPr>
        <w:pStyle w:val="CodePACKT"/>
        <w:rPr>
          <w:ins w:id="375" w:author="Dattatraya More" w:date="2017-08-02T18:36:00Z"/>
          <w:rFonts w:ascii="Calibri" w:hAnsi="Calibri"/>
          <w:szCs w:val="20"/>
        </w:rPr>
        <w:pPrChange w:id="376" w:author="Dattatraya More" w:date="2017-08-02T18:36:00Z">
          <w:pPr>
            <w:shd w:val="clear" w:color="auto" w:fill="FFFFFF"/>
            <w:spacing w:before="450" w:after="450"/>
            <w:contextualSpacing/>
          </w:pPr>
        </w:pPrChange>
      </w:pPr>
    </w:p>
    <w:p w14:paraId="350E9EDD" w14:textId="77777777" w:rsidR="009A0C79" w:rsidRPr="00FD1B01" w:rsidRDefault="009A0C79">
      <w:pPr>
        <w:pStyle w:val="CodePACKT"/>
        <w:rPr>
          <w:rFonts w:ascii="Calibri" w:hAnsi="Calibri"/>
          <w:szCs w:val="20"/>
        </w:rPr>
        <w:pPrChange w:id="377" w:author="Dattatraya More" w:date="2017-08-02T18:36:00Z">
          <w:pPr>
            <w:shd w:val="clear" w:color="auto" w:fill="FFFFFF"/>
            <w:spacing w:before="450" w:after="450"/>
            <w:contextualSpacing/>
          </w:pPr>
        </w:pPrChange>
      </w:pPr>
    </w:p>
    <w:p w14:paraId="6CC031C7" w14:textId="77777777" w:rsidR="007F70DD" w:rsidRPr="008F279E" w:rsidRDefault="008A3966">
      <w:pPr>
        <w:pStyle w:val="NormalPACKT"/>
        <w:pPrChange w:id="378" w:author="Dattatraya More" w:date="2017-08-02T14:12:00Z">
          <w:pPr>
            <w:shd w:val="clear" w:color="auto" w:fill="FFFFFF"/>
            <w:spacing w:before="450" w:after="450"/>
          </w:pPr>
        </w:pPrChange>
      </w:pPr>
      <w:r w:rsidRPr="0099036D">
        <w:t xml:space="preserve">The </w:t>
      </w:r>
      <w:proofErr w:type="gramStart"/>
      <w:r w:rsidR="006A65EA" w:rsidRPr="003349CA">
        <w:t>generator(</w:t>
      </w:r>
      <w:proofErr w:type="gramEnd"/>
      <w:r w:rsidR="006A65EA" w:rsidRPr="003349CA">
        <w:t xml:space="preserve">z) takes </w:t>
      </w:r>
      <w:r w:rsidRPr="003349CA">
        <w:t xml:space="preserve">as input a </w:t>
      </w:r>
      <w:r w:rsidR="006A65EA" w:rsidRPr="009B4DBA">
        <w:rPr>
          <w:rPrChange w:id="379" w:author="Dattatraya More" w:date="2017-08-02T14:12:00Z">
            <w:rPr>
              <w:b/>
              <w:bCs w:val="0"/>
            </w:rPr>
          </w:rPrChange>
        </w:rPr>
        <w:t>100</w:t>
      </w:r>
      <w:r w:rsidR="006A65EA" w:rsidRPr="0099036D">
        <w:t xml:space="preserve">-dimensional vector </w:t>
      </w:r>
      <w:r w:rsidRPr="003349CA">
        <w:t>from a random distribution</w:t>
      </w:r>
      <w:r w:rsidR="00034162" w:rsidRPr="003349CA">
        <w:t xml:space="preserve"> </w:t>
      </w:r>
      <w:r w:rsidRPr="008F279E">
        <w:t xml:space="preserve">(in this case we are using uniform distribution) </w:t>
      </w:r>
      <w:r w:rsidR="006A65EA" w:rsidRPr="008F279E">
        <w:t xml:space="preserve">and returns </w:t>
      </w:r>
      <w:r w:rsidR="006A65EA" w:rsidRPr="009B4DBA">
        <w:rPr>
          <w:rPrChange w:id="380" w:author="Dattatraya More" w:date="2017-08-02T14:12:00Z">
            <w:rPr>
              <w:b/>
              <w:bCs w:val="0"/>
            </w:rPr>
          </w:rPrChange>
        </w:rPr>
        <w:t>786</w:t>
      </w:r>
      <w:r w:rsidR="006A65EA" w:rsidRPr="0099036D">
        <w:t xml:space="preserve">-dimensional vector, which is </w:t>
      </w:r>
      <w:proofErr w:type="spellStart"/>
      <w:r w:rsidR="006A65EA" w:rsidRPr="0099036D">
        <w:t>MNIST</w:t>
      </w:r>
      <w:proofErr w:type="spellEnd"/>
      <w:r w:rsidR="006A65EA" w:rsidRPr="0099036D">
        <w:t xml:space="preserve"> image (</w:t>
      </w:r>
      <w:proofErr w:type="spellStart"/>
      <w:r w:rsidR="006A65EA" w:rsidRPr="0099036D">
        <w:t>28x28</w:t>
      </w:r>
      <w:proofErr w:type="spellEnd"/>
      <w:r w:rsidR="006A65EA" w:rsidRPr="0099036D">
        <w:t xml:space="preserve">). </w:t>
      </w:r>
      <w:proofErr w:type="gramStart"/>
      <w:r w:rsidR="006A65EA" w:rsidRPr="0099036D">
        <w:t>z</w:t>
      </w:r>
      <w:proofErr w:type="gramEnd"/>
      <w:r w:rsidR="006A65EA" w:rsidRPr="0099036D">
        <w:t xml:space="preserve"> here is the prior for the G(Z)</w:t>
      </w:r>
      <w:r w:rsidRPr="003349CA">
        <w:t>. In this</w:t>
      </w:r>
      <w:r w:rsidR="006A65EA" w:rsidRPr="003349CA">
        <w:t xml:space="preserve"> </w:t>
      </w:r>
      <w:r w:rsidR="00034162" w:rsidRPr="008F279E">
        <w:t>way,</w:t>
      </w:r>
      <w:r w:rsidR="006A65EA" w:rsidRPr="008F279E">
        <w:t xml:space="preserve"> it learns a mapping between the prior </w:t>
      </w:r>
      <w:proofErr w:type="gramStart"/>
      <w:r w:rsidR="006A65EA" w:rsidRPr="008F279E">
        <w:t>space</w:t>
      </w:r>
      <w:proofErr w:type="gramEnd"/>
      <w:r w:rsidR="006A65EA" w:rsidRPr="008F279E">
        <w:t xml:space="preserve"> to </w:t>
      </w:r>
      <w:proofErr w:type="spellStart"/>
      <w:r w:rsidR="006A65EA" w:rsidRPr="008F279E">
        <w:t>Pdata</w:t>
      </w:r>
      <w:proofErr w:type="spellEnd"/>
      <w:r w:rsidRPr="008F279E">
        <w:t xml:space="preserve"> (real data distribution)</w:t>
      </w:r>
      <w:r w:rsidR="006A65EA" w:rsidRPr="008F279E">
        <w:t>.</w:t>
      </w:r>
      <w:r w:rsidR="00034162" w:rsidRPr="008F279E">
        <w:t xml:space="preserve"> </w:t>
      </w:r>
    </w:p>
    <w:p w14:paraId="3F952BB7" w14:textId="77777777" w:rsidR="007F70DD" w:rsidRPr="008F279E" w:rsidRDefault="007F70DD">
      <w:pPr>
        <w:pStyle w:val="CodePACKT"/>
        <w:pPrChange w:id="381" w:author="Dattatraya More" w:date="2017-08-02T14:12:00Z">
          <w:pPr>
            <w:shd w:val="clear" w:color="auto" w:fill="FFFFFF"/>
            <w:spacing w:before="450" w:after="450"/>
            <w:contextualSpacing/>
          </w:pPr>
        </w:pPrChange>
      </w:pPr>
      <w:r w:rsidRPr="008F279E">
        <w:t xml:space="preserve">#Input Image </w:t>
      </w:r>
      <w:proofErr w:type="spellStart"/>
      <w:r w:rsidRPr="008F279E">
        <w:t>MNIST</w:t>
      </w:r>
      <w:proofErr w:type="spellEnd"/>
      <w:r w:rsidRPr="008F279E">
        <w:t xml:space="preserve"> setting for Discriminator [</w:t>
      </w:r>
      <w:proofErr w:type="spellStart"/>
      <w:r w:rsidRPr="008F279E">
        <w:t>28x28</w:t>
      </w:r>
      <w:proofErr w:type="spellEnd"/>
      <w:r w:rsidRPr="008F279E">
        <w:t>=784]</w:t>
      </w:r>
    </w:p>
    <w:p w14:paraId="58BAE398" w14:textId="77777777" w:rsidR="007F70DD" w:rsidRPr="008F279E" w:rsidRDefault="007F70DD">
      <w:pPr>
        <w:pStyle w:val="CodePACKT"/>
        <w:pPrChange w:id="382" w:author="Dattatraya More" w:date="2017-08-02T14:12:00Z">
          <w:pPr>
            <w:shd w:val="clear" w:color="auto" w:fill="FFFFFF"/>
            <w:spacing w:before="450" w:after="450"/>
            <w:contextualSpacing/>
          </w:pPr>
        </w:pPrChange>
      </w:pPr>
      <w:r w:rsidRPr="008F279E">
        <w:t xml:space="preserve">X = </w:t>
      </w:r>
      <w:proofErr w:type="spellStart"/>
      <w:proofErr w:type="gramStart"/>
      <w:r w:rsidRPr="008F279E">
        <w:t>tf.placeholder</w:t>
      </w:r>
      <w:proofErr w:type="spellEnd"/>
      <w:r w:rsidRPr="008F279E">
        <w:t>(</w:t>
      </w:r>
      <w:proofErr w:type="spellStart"/>
      <w:proofErr w:type="gramEnd"/>
      <w:r w:rsidRPr="008F279E">
        <w:t>tf.float32</w:t>
      </w:r>
      <w:proofErr w:type="spellEnd"/>
      <w:r w:rsidRPr="008F279E">
        <w:t>, shape=[None, 784], name='X')</w:t>
      </w:r>
    </w:p>
    <w:p w14:paraId="14BA2F70" w14:textId="77777777" w:rsidR="007F70DD" w:rsidRPr="008F279E" w:rsidRDefault="007F70DD">
      <w:pPr>
        <w:pStyle w:val="CodePACKT"/>
        <w:pPrChange w:id="383" w:author="Dattatraya More" w:date="2017-08-02T14:12:00Z">
          <w:pPr>
            <w:shd w:val="clear" w:color="auto" w:fill="FFFFFF"/>
            <w:spacing w:before="450" w:after="450"/>
            <w:contextualSpacing/>
          </w:pPr>
        </w:pPrChange>
      </w:pPr>
    </w:p>
    <w:p w14:paraId="45BAA0C5" w14:textId="77777777" w:rsidR="007F70DD" w:rsidRPr="008F279E" w:rsidRDefault="007F70DD">
      <w:pPr>
        <w:pStyle w:val="CodePACKT"/>
        <w:pPrChange w:id="384" w:author="Dattatraya More" w:date="2017-08-02T14:12:00Z">
          <w:pPr>
            <w:shd w:val="clear" w:color="auto" w:fill="FFFFFF"/>
            <w:spacing w:before="450" w:after="450"/>
            <w:contextualSpacing/>
          </w:pPr>
        </w:pPrChange>
      </w:pPr>
      <w:r w:rsidRPr="008F279E">
        <w:t>#Discriminator parameter settings</w:t>
      </w:r>
    </w:p>
    <w:p w14:paraId="23B6918A" w14:textId="77777777" w:rsidR="007F70DD" w:rsidRPr="008F279E" w:rsidRDefault="007F70DD">
      <w:pPr>
        <w:pStyle w:val="CodePACKT"/>
        <w:pPrChange w:id="385" w:author="Dattatraya More" w:date="2017-08-02T14:12:00Z">
          <w:pPr>
            <w:shd w:val="clear" w:color="auto" w:fill="FFFFFF"/>
            <w:spacing w:before="450" w:after="450"/>
            <w:contextualSpacing/>
          </w:pPr>
        </w:pPrChange>
      </w:pPr>
      <w:proofErr w:type="spellStart"/>
      <w:r w:rsidRPr="008F279E">
        <w:t>D_W1</w:t>
      </w:r>
      <w:proofErr w:type="spellEnd"/>
      <w:r w:rsidRPr="008F279E">
        <w:t xml:space="preserve"> = </w:t>
      </w:r>
      <w:proofErr w:type="spellStart"/>
      <w:proofErr w:type="gramStart"/>
      <w:r w:rsidRPr="008F279E">
        <w:t>tf.Variable</w:t>
      </w:r>
      <w:proofErr w:type="spellEnd"/>
      <w:r w:rsidRPr="008F279E">
        <w:t>(</w:t>
      </w:r>
      <w:proofErr w:type="spellStart"/>
      <w:proofErr w:type="gramEnd"/>
      <w:r w:rsidRPr="008F279E">
        <w:t>xavier_init</w:t>
      </w:r>
      <w:proofErr w:type="spellEnd"/>
      <w:r w:rsidRPr="008F279E">
        <w:t>([784, 128]), name='</w:t>
      </w:r>
      <w:proofErr w:type="spellStart"/>
      <w:r w:rsidRPr="008F279E">
        <w:t>D_W1</w:t>
      </w:r>
      <w:proofErr w:type="spellEnd"/>
      <w:r w:rsidRPr="008F279E">
        <w:t>')</w:t>
      </w:r>
    </w:p>
    <w:p w14:paraId="2DFA2B28" w14:textId="77777777" w:rsidR="007F70DD" w:rsidRPr="008F279E" w:rsidRDefault="007F70DD">
      <w:pPr>
        <w:pStyle w:val="CodePACKT"/>
        <w:pPrChange w:id="386" w:author="Dattatraya More" w:date="2017-08-02T14:12:00Z">
          <w:pPr>
            <w:shd w:val="clear" w:color="auto" w:fill="FFFFFF"/>
            <w:spacing w:before="450" w:after="450"/>
            <w:contextualSpacing/>
          </w:pPr>
        </w:pPrChange>
      </w:pPr>
      <w:proofErr w:type="spellStart"/>
      <w:r w:rsidRPr="008F279E">
        <w:t>D_b1</w:t>
      </w:r>
      <w:proofErr w:type="spellEnd"/>
      <w:r w:rsidRPr="008F279E">
        <w:t xml:space="preserve"> = </w:t>
      </w:r>
      <w:proofErr w:type="spellStart"/>
      <w:proofErr w:type="gramStart"/>
      <w:r w:rsidRPr="008F279E">
        <w:t>tf.Variable</w:t>
      </w:r>
      <w:proofErr w:type="spellEnd"/>
      <w:r w:rsidRPr="008F279E">
        <w:t>(</w:t>
      </w:r>
      <w:proofErr w:type="spellStart"/>
      <w:proofErr w:type="gramEnd"/>
      <w:r w:rsidRPr="008F279E">
        <w:t>tf.zeros</w:t>
      </w:r>
      <w:proofErr w:type="spellEnd"/>
      <w:r w:rsidRPr="008F279E">
        <w:t>(shape=[128]), name='</w:t>
      </w:r>
      <w:proofErr w:type="spellStart"/>
      <w:r w:rsidRPr="008F279E">
        <w:t>D_b1</w:t>
      </w:r>
      <w:proofErr w:type="spellEnd"/>
      <w:r w:rsidRPr="008F279E">
        <w:t>')</w:t>
      </w:r>
    </w:p>
    <w:p w14:paraId="71567711" w14:textId="77777777" w:rsidR="007F70DD" w:rsidRPr="008F279E" w:rsidRDefault="007F70DD">
      <w:pPr>
        <w:pStyle w:val="CodePACKT"/>
        <w:pPrChange w:id="387" w:author="Dattatraya More" w:date="2017-08-02T14:12:00Z">
          <w:pPr>
            <w:shd w:val="clear" w:color="auto" w:fill="FFFFFF"/>
            <w:spacing w:before="450" w:after="450"/>
            <w:contextualSpacing/>
          </w:pPr>
        </w:pPrChange>
      </w:pPr>
      <w:proofErr w:type="spellStart"/>
      <w:r w:rsidRPr="008F279E">
        <w:t>D_W2</w:t>
      </w:r>
      <w:proofErr w:type="spellEnd"/>
      <w:r w:rsidRPr="008F279E">
        <w:t xml:space="preserve"> = </w:t>
      </w:r>
      <w:proofErr w:type="spellStart"/>
      <w:proofErr w:type="gramStart"/>
      <w:r w:rsidRPr="008F279E">
        <w:t>tf.Variable</w:t>
      </w:r>
      <w:proofErr w:type="spellEnd"/>
      <w:r w:rsidRPr="008F279E">
        <w:t>(</w:t>
      </w:r>
      <w:proofErr w:type="spellStart"/>
      <w:proofErr w:type="gramEnd"/>
      <w:r w:rsidRPr="008F279E">
        <w:t>xavier_init</w:t>
      </w:r>
      <w:proofErr w:type="spellEnd"/>
      <w:r w:rsidRPr="008F279E">
        <w:t>([128, 1]), name='</w:t>
      </w:r>
      <w:proofErr w:type="spellStart"/>
      <w:r w:rsidRPr="008F279E">
        <w:t>D_W2</w:t>
      </w:r>
      <w:proofErr w:type="spellEnd"/>
      <w:r w:rsidRPr="008F279E">
        <w:t>')</w:t>
      </w:r>
    </w:p>
    <w:p w14:paraId="2835FC2F" w14:textId="1D22C9B4" w:rsidR="007F70DD" w:rsidRDefault="007F70DD">
      <w:pPr>
        <w:pStyle w:val="CodePACKT"/>
        <w:rPr>
          <w:ins w:id="388" w:author="Microsoft Office User" w:date="2017-08-04T12:43:00Z"/>
        </w:rPr>
        <w:pPrChange w:id="389" w:author="Dattatraya More" w:date="2017-08-02T14:12:00Z">
          <w:pPr>
            <w:shd w:val="clear" w:color="auto" w:fill="FFFFFF"/>
            <w:spacing w:before="450" w:after="450"/>
            <w:contextualSpacing/>
          </w:pPr>
        </w:pPrChange>
      </w:pPr>
      <w:proofErr w:type="spellStart"/>
      <w:r w:rsidRPr="008F279E">
        <w:t>D_b2</w:t>
      </w:r>
      <w:proofErr w:type="spellEnd"/>
      <w:r w:rsidRPr="008F279E">
        <w:t xml:space="preserve"> = </w:t>
      </w:r>
      <w:proofErr w:type="spellStart"/>
      <w:proofErr w:type="gramStart"/>
      <w:r w:rsidRPr="008F279E">
        <w:t>tf.Variable</w:t>
      </w:r>
      <w:proofErr w:type="spellEnd"/>
      <w:r w:rsidRPr="008F279E">
        <w:t>(</w:t>
      </w:r>
      <w:proofErr w:type="spellStart"/>
      <w:proofErr w:type="gramEnd"/>
      <w:r w:rsidRPr="008F279E">
        <w:t>tf.zeros</w:t>
      </w:r>
      <w:proofErr w:type="spellEnd"/>
      <w:r w:rsidRPr="008F279E">
        <w:t>(shape=[1]), name='</w:t>
      </w:r>
      <w:proofErr w:type="spellStart"/>
      <w:r w:rsidRPr="008F279E">
        <w:t>D_b2</w:t>
      </w:r>
      <w:proofErr w:type="spellEnd"/>
      <w:r w:rsidRPr="008F279E">
        <w:t>')</w:t>
      </w:r>
    </w:p>
    <w:p w14:paraId="0F85A8F7" w14:textId="77777777" w:rsidR="00964D11" w:rsidRPr="00964D11" w:rsidRDefault="00964D11" w:rsidP="00964D11">
      <w:pPr>
        <w:spacing w:before="0" w:after="0"/>
        <w:ind w:firstLine="360"/>
        <w:rPr>
          <w:ins w:id="390" w:author="Microsoft Office User" w:date="2017-08-04T12:44:00Z"/>
          <w:rFonts w:ascii="Lucida Console" w:hAnsi="Lucida Console" w:cs="Times New Roman"/>
          <w:bCs w:val="0"/>
          <w:sz w:val="19"/>
          <w:szCs w:val="18"/>
          <w:lang w:eastAsia="ar-SA"/>
        </w:rPr>
      </w:pPr>
      <w:proofErr w:type="spellStart"/>
      <w:ins w:id="391" w:author="Microsoft Office User" w:date="2017-08-04T12:44:00Z">
        <w:r w:rsidRPr="00964D11">
          <w:rPr>
            <w:rFonts w:ascii="Lucida Console" w:hAnsi="Lucida Console" w:cs="Times New Roman"/>
            <w:bCs w:val="0"/>
            <w:sz w:val="19"/>
            <w:szCs w:val="18"/>
            <w:lang w:eastAsia="ar-SA"/>
          </w:rPr>
          <w:t>theta_D</w:t>
        </w:r>
        <w:proofErr w:type="spellEnd"/>
        <w:r w:rsidRPr="00964D11">
          <w:rPr>
            <w:rFonts w:ascii="Lucida Console" w:hAnsi="Lucida Console" w:cs="Times New Roman"/>
            <w:bCs w:val="0"/>
            <w:sz w:val="19"/>
            <w:szCs w:val="18"/>
            <w:lang w:eastAsia="ar-SA"/>
          </w:rPr>
          <w:t xml:space="preserve"> = [</w:t>
        </w:r>
        <w:proofErr w:type="spellStart"/>
        <w:r w:rsidRPr="00964D11">
          <w:rPr>
            <w:rFonts w:ascii="Lucida Console" w:hAnsi="Lucida Console" w:cs="Times New Roman"/>
            <w:bCs w:val="0"/>
            <w:sz w:val="19"/>
            <w:szCs w:val="18"/>
            <w:lang w:eastAsia="ar-SA"/>
          </w:rPr>
          <w:t>D_W1</w:t>
        </w:r>
        <w:proofErr w:type="spellEnd"/>
        <w:r w:rsidRPr="00964D11">
          <w:rPr>
            <w:rFonts w:ascii="Lucida Console" w:hAnsi="Lucida Console" w:cs="Times New Roman"/>
            <w:bCs w:val="0"/>
            <w:sz w:val="19"/>
            <w:szCs w:val="18"/>
            <w:lang w:eastAsia="ar-SA"/>
          </w:rPr>
          <w:t xml:space="preserve">, </w:t>
        </w:r>
        <w:proofErr w:type="spellStart"/>
        <w:r w:rsidRPr="00964D11">
          <w:rPr>
            <w:rFonts w:ascii="Lucida Console" w:hAnsi="Lucida Console" w:cs="Times New Roman"/>
            <w:bCs w:val="0"/>
            <w:sz w:val="19"/>
            <w:szCs w:val="18"/>
            <w:lang w:eastAsia="ar-SA"/>
          </w:rPr>
          <w:t>D_W2</w:t>
        </w:r>
        <w:proofErr w:type="spellEnd"/>
        <w:r w:rsidRPr="00964D11">
          <w:rPr>
            <w:rFonts w:ascii="Lucida Console" w:hAnsi="Lucida Console" w:cs="Times New Roman"/>
            <w:bCs w:val="0"/>
            <w:sz w:val="19"/>
            <w:szCs w:val="18"/>
            <w:lang w:eastAsia="ar-SA"/>
          </w:rPr>
          <w:t xml:space="preserve">, </w:t>
        </w:r>
        <w:proofErr w:type="spellStart"/>
        <w:r w:rsidRPr="00964D11">
          <w:rPr>
            <w:rFonts w:ascii="Lucida Console" w:hAnsi="Lucida Console" w:cs="Times New Roman"/>
            <w:bCs w:val="0"/>
            <w:sz w:val="19"/>
            <w:szCs w:val="18"/>
            <w:lang w:eastAsia="ar-SA"/>
          </w:rPr>
          <w:t>D_b1</w:t>
        </w:r>
        <w:proofErr w:type="spellEnd"/>
        <w:r w:rsidRPr="00964D11">
          <w:rPr>
            <w:rFonts w:ascii="Lucida Console" w:hAnsi="Lucida Console" w:cs="Times New Roman"/>
            <w:bCs w:val="0"/>
            <w:sz w:val="19"/>
            <w:szCs w:val="18"/>
            <w:lang w:eastAsia="ar-SA"/>
          </w:rPr>
          <w:t xml:space="preserve">, </w:t>
        </w:r>
        <w:proofErr w:type="spellStart"/>
        <w:r w:rsidRPr="00964D11">
          <w:rPr>
            <w:rFonts w:ascii="Lucida Console" w:hAnsi="Lucida Console" w:cs="Times New Roman"/>
            <w:bCs w:val="0"/>
            <w:sz w:val="19"/>
            <w:szCs w:val="18"/>
            <w:lang w:eastAsia="ar-SA"/>
          </w:rPr>
          <w:t>D_b2</w:t>
        </w:r>
        <w:proofErr w:type="spellEnd"/>
        <w:r w:rsidRPr="00964D11">
          <w:rPr>
            <w:rFonts w:ascii="Lucida Console" w:hAnsi="Lucida Console" w:cs="Times New Roman"/>
            <w:bCs w:val="0"/>
            <w:sz w:val="19"/>
            <w:szCs w:val="18"/>
            <w:lang w:eastAsia="ar-SA"/>
          </w:rPr>
          <w:t>]</w:t>
        </w:r>
      </w:ins>
    </w:p>
    <w:p w14:paraId="45844B5D" w14:textId="77777777" w:rsidR="00964D11" w:rsidRPr="008F279E" w:rsidRDefault="00964D11">
      <w:pPr>
        <w:pStyle w:val="CodePACKT"/>
        <w:pPrChange w:id="392" w:author="Dattatraya More" w:date="2017-08-02T14:12:00Z">
          <w:pPr>
            <w:shd w:val="clear" w:color="auto" w:fill="FFFFFF"/>
            <w:spacing w:before="450" w:after="450"/>
            <w:contextualSpacing/>
          </w:pPr>
        </w:pPrChange>
      </w:pPr>
    </w:p>
    <w:p w14:paraId="0C2CA2E8" w14:textId="77777777" w:rsidR="00FD1B01" w:rsidRPr="008F279E" w:rsidRDefault="00FD1B01">
      <w:pPr>
        <w:pStyle w:val="CodePACKT"/>
        <w:pPrChange w:id="393" w:author="Dattatraya More" w:date="2017-08-02T14:12:00Z">
          <w:pPr>
            <w:shd w:val="clear" w:color="auto" w:fill="FFFFFF"/>
            <w:spacing w:before="450" w:after="450"/>
            <w:contextualSpacing/>
          </w:pPr>
        </w:pPrChange>
      </w:pPr>
    </w:p>
    <w:p w14:paraId="19505C22" w14:textId="77777777" w:rsidR="007F70DD" w:rsidRPr="008F279E" w:rsidRDefault="007F70DD">
      <w:pPr>
        <w:pStyle w:val="CodePACKT"/>
        <w:pPrChange w:id="394" w:author="Dattatraya More" w:date="2017-08-02T14:12:00Z">
          <w:pPr>
            <w:shd w:val="clear" w:color="auto" w:fill="FFFFFF"/>
            <w:spacing w:before="450" w:after="450"/>
            <w:contextualSpacing/>
          </w:pPr>
        </w:pPrChange>
      </w:pPr>
      <w:r w:rsidRPr="008F279E">
        <w:t># Discriminator Network</w:t>
      </w:r>
    </w:p>
    <w:p w14:paraId="3AEB5520" w14:textId="77777777" w:rsidR="007F70DD" w:rsidRPr="008F279E" w:rsidRDefault="007F70DD">
      <w:pPr>
        <w:pStyle w:val="CodePACKT"/>
        <w:pPrChange w:id="395" w:author="Dattatraya More" w:date="2017-08-02T14:12:00Z">
          <w:pPr>
            <w:shd w:val="clear" w:color="auto" w:fill="FFFFFF"/>
            <w:spacing w:before="450" w:after="450"/>
            <w:contextualSpacing/>
          </w:pPr>
        </w:pPrChange>
      </w:pPr>
      <w:proofErr w:type="spellStart"/>
      <w:proofErr w:type="gramStart"/>
      <w:r w:rsidRPr="008F279E">
        <w:t>def</w:t>
      </w:r>
      <w:proofErr w:type="spellEnd"/>
      <w:proofErr w:type="gramEnd"/>
      <w:r w:rsidRPr="008F279E">
        <w:t xml:space="preserve"> discriminator(x):</w:t>
      </w:r>
    </w:p>
    <w:p w14:paraId="712D7F1E" w14:textId="77777777" w:rsidR="007F70DD" w:rsidRPr="008F279E" w:rsidRDefault="007F70DD">
      <w:pPr>
        <w:pStyle w:val="CodePACKT"/>
        <w:pPrChange w:id="396" w:author="Dattatraya More" w:date="2017-08-02T14:12:00Z">
          <w:pPr>
            <w:shd w:val="clear" w:color="auto" w:fill="FFFFFF"/>
            <w:spacing w:before="450" w:after="450"/>
            <w:contextualSpacing/>
          </w:pPr>
        </w:pPrChange>
      </w:pPr>
      <w:r w:rsidRPr="008F279E">
        <w:t xml:space="preserve">    </w:t>
      </w:r>
      <w:proofErr w:type="spellStart"/>
      <w:r w:rsidRPr="008F279E">
        <w:t>D_h1</w:t>
      </w:r>
      <w:proofErr w:type="spellEnd"/>
      <w:r w:rsidRPr="008F279E">
        <w:t xml:space="preserve"> = </w:t>
      </w:r>
      <w:proofErr w:type="spellStart"/>
      <w:proofErr w:type="gramStart"/>
      <w:r w:rsidRPr="008F279E">
        <w:t>tf.nn.relu</w:t>
      </w:r>
      <w:proofErr w:type="spellEnd"/>
      <w:r w:rsidRPr="008F279E">
        <w:t>(</w:t>
      </w:r>
      <w:proofErr w:type="spellStart"/>
      <w:proofErr w:type="gramEnd"/>
      <w:r w:rsidRPr="008F279E">
        <w:t>tf.matmul</w:t>
      </w:r>
      <w:proofErr w:type="spellEnd"/>
      <w:r w:rsidRPr="008F279E">
        <w:t xml:space="preserve">(x, </w:t>
      </w:r>
      <w:proofErr w:type="spellStart"/>
      <w:r w:rsidRPr="008F279E">
        <w:t>D_W1</w:t>
      </w:r>
      <w:proofErr w:type="spellEnd"/>
      <w:r w:rsidRPr="008F279E">
        <w:t xml:space="preserve">) + </w:t>
      </w:r>
      <w:proofErr w:type="spellStart"/>
      <w:r w:rsidRPr="008F279E">
        <w:t>D_b1</w:t>
      </w:r>
      <w:proofErr w:type="spellEnd"/>
      <w:r w:rsidRPr="008F279E">
        <w:t>)</w:t>
      </w:r>
    </w:p>
    <w:p w14:paraId="7972A193" w14:textId="77777777" w:rsidR="007F70DD" w:rsidRPr="008F279E" w:rsidRDefault="007F70DD">
      <w:pPr>
        <w:pStyle w:val="CodePACKT"/>
        <w:pPrChange w:id="397" w:author="Dattatraya More" w:date="2017-08-02T14:12:00Z">
          <w:pPr>
            <w:shd w:val="clear" w:color="auto" w:fill="FFFFFF"/>
            <w:spacing w:before="450" w:after="450"/>
            <w:contextualSpacing/>
          </w:pPr>
        </w:pPrChange>
      </w:pPr>
      <w:r w:rsidRPr="008F279E">
        <w:t xml:space="preserve">    </w:t>
      </w:r>
      <w:proofErr w:type="spellStart"/>
      <w:r w:rsidRPr="008F279E">
        <w:t>D_logit</w:t>
      </w:r>
      <w:proofErr w:type="spellEnd"/>
      <w:r w:rsidRPr="008F279E">
        <w:t xml:space="preserve"> = </w:t>
      </w:r>
      <w:proofErr w:type="spellStart"/>
      <w:proofErr w:type="gramStart"/>
      <w:r w:rsidRPr="008F279E">
        <w:t>tf.matmul</w:t>
      </w:r>
      <w:proofErr w:type="spellEnd"/>
      <w:r w:rsidRPr="008F279E">
        <w:t>(</w:t>
      </w:r>
      <w:proofErr w:type="spellStart"/>
      <w:proofErr w:type="gramEnd"/>
      <w:r w:rsidRPr="008F279E">
        <w:t>D_h1</w:t>
      </w:r>
      <w:proofErr w:type="spellEnd"/>
      <w:r w:rsidRPr="008F279E">
        <w:t xml:space="preserve">, </w:t>
      </w:r>
      <w:proofErr w:type="spellStart"/>
      <w:r w:rsidRPr="008F279E">
        <w:t>D_W2</w:t>
      </w:r>
      <w:proofErr w:type="spellEnd"/>
      <w:r w:rsidRPr="008F279E">
        <w:t xml:space="preserve">) + </w:t>
      </w:r>
      <w:proofErr w:type="spellStart"/>
      <w:r w:rsidRPr="008F279E">
        <w:t>D_b2</w:t>
      </w:r>
      <w:proofErr w:type="spellEnd"/>
    </w:p>
    <w:p w14:paraId="72914CEE" w14:textId="77777777" w:rsidR="009E6316" w:rsidRPr="008F279E" w:rsidRDefault="007F70DD">
      <w:pPr>
        <w:pStyle w:val="CodePACKT"/>
        <w:pPrChange w:id="398" w:author="Dattatraya More" w:date="2017-08-02T14:12:00Z">
          <w:pPr>
            <w:shd w:val="clear" w:color="auto" w:fill="FFFFFF"/>
            <w:spacing w:before="450" w:after="450"/>
            <w:contextualSpacing/>
          </w:pPr>
        </w:pPrChange>
      </w:pPr>
      <w:r w:rsidRPr="008F279E">
        <w:t xml:space="preserve">    </w:t>
      </w:r>
      <w:proofErr w:type="spellStart"/>
      <w:r w:rsidRPr="008F279E">
        <w:t>D_prob</w:t>
      </w:r>
      <w:proofErr w:type="spellEnd"/>
      <w:r w:rsidRPr="008F279E">
        <w:t xml:space="preserve"> = </w:t>
      </w:r>
      <w:proofErr w:type="spellStart"/>
      <w:proofErr w:type="gramStart"/>
      <w:r w:rsidRPr="008F279E">
        <w:t>tf.nn.sigmoid</w:t>
      </w:r>
      <w:proofErr w:type="spellEnd"/>
      <w:r w:rsidRPr="008F279E">
        <w:t>(</w:t>
      </w:r>
      <w:proofErr w:type="spellStart"/>
      <w:proofErr w:type="gramEnd"/>
      <w:r w:rsidRPr="008F279E">
        <w:t>D_logit</w:t>
      </w:r>
      <w:proofErr w:type="spellEnd"/>
      <w:r w:rsidRPr="008F279E">
        <w:t>)</w:t>
      </w:r>
    </w:p>
    <w:p w14:paraId="2772640B" w14:textId="77777777" w:rsidR="00FD1B01" w:rsidRPr="008F279E" w:rsidRDefault="00FD1B01">
      <w:pPr>
        <w:pStyle w:val="CodePACKT"/>
        <w:pPrChange w:id="399" w:author="Dattatraya More" w:date="2017-08-02T14:12:00Z">
          <w:pPr>
            <w:shd w:val="clear" w:color="auto" w:fill="FFFFFF"/>
            <w:spacing w:before="450" w:after="450"/>
            <w:contextualSpacing/>
          </w:pPr>
        </w:pPrChange>
      </w:pPr>
    </w:p>
    <w:p w14:paraId="5AA0C20D" w14:textId="4B4147DD" w:rsidR="007F70DD" w:rsidRPr="008F279E" w:rsidRDefault="007F70DD">
      <w:pPr>
        <w:pStyle w:val="CodePACKT"/>
        <w:pPrChange w:id="400" w:author="Dattatraya More" w:date="2017-08-02T14:12:00Z">
          <w:pPr>
            <w:shd w:val="clear" w:color="auto" w:fill="FFFFFF"/>
            <w:spacing w:before="450" w:after="450"/>
            <w:contextualSpacing/>
          </w:pPr>
        </w:pPrChange>
      </w:pPr>
      <w:proofErr w:type="gramStart"/>
      <w:r w:rsidRPr="008F279E">
        <w:t>return</w:t>
      </w:r>
      <w:proofErr w:type="gramEnd"/>
      <w:r w:rsidRPr="008F279E">
        <w:t xml:space="preserve"> </w:t>
      </w:r>
      <w:proofErr w:type="spellStart"/>
      <w:r w:rsidRPr="008F279E">
        <w:t>D_prob</w:t>
      </w:r>
      <w:proofErr w:type="spellEnd"/>
      <w:r w:rsidRPr="008F279E">
        <w:t xml:space="preserve">, </w:t>
      </w:r>
      <w:proofErr w:type="spellStart"/>
      <w:r w:rsidRPr="008F279E">
        <w:t>D_logit</w:t>
      </w:r>
      <w:proofErr w:type="spellEnd"/>
    </w:p>
    <w:p w14:paraId="5D24A5A5" w14:textId="0CF14AA5" w:rsidR="00930941" w:rsidRPr="009E6316" w:rsidDel="009A0C79" w:rsidRDefault="00930941" w:rsidP="009E6316">
      <w:pPr>
        <w:shd w:val="clear" w:color="auto" w:fill="FFFFFF"/>
        <w:spacing w:before="450" w:after="450"/>
        <w:contextualSpacing/>
        <w:rPr>
          <w:del w:id="401" w:author="Dattatraya More" w:date="2017-08-02T18:36:00Z"/>
          <w:rFonts w:ascii="Calibri" w:hAnsi="Calibri"/>
          <w:szCs w:val="20"/>
        </w:rPr>
      </w:pPr>
    </w:p>
    <w:p w14:paraId="1FC964ED" w14:textId="77777777" w:rsidR="009A0C79" w:rsidRDefault="009A0C79">
      <w:pPr>
        <w:pStyle w:val="NormalPACKT"/>
        <w:rPr>
          <w:ins w:id="402" w:author="Dattatraya More" w:date="2017-08-02T18:36:00Z"/>
        </w:rPr>
        <w:pPrChange w:id="403" w:author="Dattatraya More" w:date="2017-08-02T14:12:00Z">
          <w:pPr>
            <w:shd w:val="clear" w:color="auto" w:fill="FFFFFF"/>
            <w:spacing w:before="450" w:after="450"/>
          </w:pPr>
        </w:pPrChange>
      </w:pPr>
    </w:p>
    <w:p w14:paraId="539F62A9" w14:textId="76DC8D10" w:rsidR="006A194F" w:rsidRPr="008F279E" w:rsidRDefault="008A3966">
      <w:pPr>
        <w:pStyle w:val="NormalPACKT"/>
        <w:pPrChange w:id="404" w:author="Dattatraya More" w:date="2017-08-02T14:12:00Z">
          <w:pPr>
            <w:shd w:val="clear" w:color="auto" w:fill="FFFFFF"/>
            <w:spacing w:before="450" w:after="450"/>
          </w:pPr>
        </w:pPrChange>
      </w:pPr>
      <w:r w:rsidRPr="0099036D">
        <w:t>Whereas t</w:t>
      </w:r>
      <w:r w:rsidR="00C25FFF" w:rsidRPr="003349CA">
        <w:t xml:space="preserve">he discriminator(x) takes </w:t>
      </w:r>
      <w:proofErr w:type="spellStart"/>
      <w:r w:rsidR="00C25FFF" w:rsidRPr="003349CA">
        <w:t>MNIST</w:t>
      </w:r>
      <w:proofErr w:type="spellEnd"/>
      <w:r w:rsidR="00C25FFF" w:rsidRPr="003349CA">
        <w:t xml:space="preserve"> image(s) </w:t>
      </w:r>
      <w:r w:rsidRPr="003349CA">
        <w:t xml:space="preserve">as input </w:t>
      </w:r>
      <w:r w:rsidR="00C25FFF" w:rsidRPr="008F279E">
        <w:t xml:space="preserve">and return a scalar </w:t>
      </w:r>
      <w:r w:rsidR="00034162" w:rsidRPr="008F279E">
        <w:t>that</w:t>
      </w:r>
      <w:r w:rsidR="00C25FFF" w:rsidRPr="008F279E">
        <w:t xml:space="preserve"> represents a probability of real image.</w:t>
      </w:r>
      <w:r w:rsidR="009E6316" w:rsidRPr="008F279E">
        <w:t xml:space="preserve"> </w:t>
      </w:r>
      <w:r w:rsidR="00C25FFF" w:rsidRPr="008F279E">
        <w:t xml:space="preserve">Now, let’s </w:t>
      </w:r>
      <w:r w:rsidR="00034162" w:rsidRPr="008F279E">
        <w:t>us discuss algorithm</w:t>
      </w:r>
      <w:r w:rsidR="00C25FFF" w:rsidRPr="008F279E">
        <w:t xml:space="preserve"> for training </w:t>
      </w:r>
      <w:proofErr w:type="spellStart"/>
      <w:r w:rsidR="00C25FFF" w:rsidRPr="008F279E">
        <w:t>GAN</w:t>
      </w:r>
      <w:proofErr w:type="spellEnd"/>
      <w:r w:rsidR="00C25FFF" w:rsidRPr="008F279E">
        <w:t xml:space="preserve">. Here’s the </w:t>
      </w:r>
      <w:r w:rsidR="00034162" w:rsidRPr="008F279E">
        <w:t xml:space="preserve">pseudo code for </w:t>
      </w:r>
      <w:r w:rsidR="00C25FFF" w:rsidRPr="008F279E">
        <w:t>training algorithm from the paper</w:t>
      </w:r>
      <w:r w:rsidR="00034162" w:rsidRPr="008F279E">
        <w:t xml:space="preserve">- </w:t>
      </w:r>
      <w:proofErr w:type="spellStart"/>
      <w:r w:rsidR="00034162" w:rsidRPr="008F279E">
        <w:t>arXiv</w:t>
      </w:r>
      <w:proofErr w:type="spellEnd"/>
      <w:r w:rsidR="00034162" w:rsidRPr="008F279E">
        <w:t>: 1406.2661, 2014</w:t>
      </w:r>
      <w:r w:rsidR="00C25FFF" w:rsidRPr="008F279E">
        <w:t>:</w:t>
      </w:r>
    </w:p>
    <w:p w14:paraId="71AD2EEB" w14:textId="77777777" w:rsidR="006A194F" w:rsidRDefault="006A194F" w:rsidP="006A194F">
      <w:pPr>
        <w:rPr>
          <w:color w:val="404040"/>
          <w:sz w:val="26"/>
          <w:szCs w:val="26"/>
          <w:shd w:val="clear" w:color="auto" w:fill="FFFFFF"/>
        </w:rPr>
      </w:pPr>
    </w:p>
    <w:p w14:paraId="3A982558" w14:textId="0B8A4C88" w:rsidR="002268FF" w:rsidRDefault="002268FF">
      <w:pPr>
        <w:pStyle w:val="FigurePACKT"/>
        <w:rPr>
          <w:shd w:val="clear" w:color="auto" w:fill="FFFFFF"/>
        </w:rPr>
        <w:pPrChange w:id="405" w:author="Dattatraya More" w:date="2017-08-02T14:12:00Z">
          <w:pPr/>
        </w:pPrChange>
      </w:pPr>
      <w:r w:rsidRPr="009B4DBA">
        <w:rPr>
          <w:noProof/>
          <w:lang w:val="en-IN" w:eastAsia="en-IN"/>
          <w:rPrChange w:id="406" w:author="Dattatraya More" w:date="2017-08-02T14:12:00Z">
            <w:rPr>
              <w:bCs w:val="0"/>
              <w:noProof/>
              <w:shd w:val="clear" w:color="auto" w:fill="FFFFFF"/>
              <w:lang w:val="en-IN" w:eastAsia="en-IN"/>
            </w:rPr>
          </w:rPrChange>
        </w:rPr>
        <w:drawing>
          <wp:inline distT="0" distB="0" distL="0" distR="0" wp14:anchorId="3FA93549" wp14:editId="20A6F3F9">
            <wp:extent cx="5766435" cy="3000887"/>
            <wp:effectExtent l="0" t="0" r="0" b="0"/>
            <wp:docPr id="26" name="Picture 26" descr="../../../ch-pic/Screen%20Shot%202017-07-26%20at%205.29.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pic/Screen%20Shot%202017-07-26%20at%205.29.48%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7677" cy="3001533"/>
                    </a:xfrm>
                    <a:prstGeom prst="rect">
                      <a:avLst/>
                    </a:prstGeom>
                    <a:noFill/>
                    <a:ln>
                      <a:noFill/>
                    </a:ln>
                  </pic:spPr>
                </pic:pic>
              </a:graphicData>
            </a:graphic>
          </wp:inline>
        </w:drawing>
      </w:r>
    </w:p>
    <w:p w14:paraId="1BEDEEA0" w14:textId="32E8CFD9" w:rsidR="006A194F" w:rsidRPr="003349CA" w:rsidRDefault="00303E02">
      <w:pPr>
        <w:pStyle w:val="FigureCaptionPACKT"/>
        <w:pPrChange w:id="407" w:author="Dattatraya More" w:date="2017-08-02T14:12:00Z">
          <w:pPr/>
        </w:pPrChange>
      </w:pPr>
      <w:r w:rsidRPr="009B4DBA">
        <w:rPr>
          <w:rPrChange w:id="408" w:author="Dattatraya More" w:date="2017-08-02T14:12:00Z">
            <w:rPr>
              <w:b/>
              <w:bCs w:val="0"/>
            </w:rPr>
          </w:rPrChange>
        </w:rPr>
        <w:t>Figure-</w:t>
      </w:r>
      <w:proofErr w:type="spellStart"/>
      <w:r w:rsidRPr="009B4DBA">
        <w:rPr>
          <w:rPrChange w:id="409" w:author="Dattatraya More" w:date="2017-08-02T14:12:00Z">
            <w:rPr>
              <w:b/>
              <w:bCs w:val="0"/>
            </w:rPr>
          </w:rPrChange>
        </w:rPr>
        <w:t>11e</w:t>
      </w:r>
      <w:proofErr w:type="spellEnd"/>
      <w:r w:rsidR="009E6316" w:rsidRPr="009B4DBA">
        <w:rPr>
          <w:rPrChange w:id="410" w:author="Dattatraya More" w:date="2017-08-02T14:12:00Z">
            <w:rPr>
              <w:b/>
              <w:bCs w:val="0"/>
            </w:rPr>
          </w:rPrChange>
        </w:rPr>
        <w:t>:</w:t>
      </w:r>
      <w:r w:rsidR="009E6316" w:rsidRPr="0099036D">
        <w:t xml:space="preserve"> </w:t>
      </w:r>
      <w:proofErr w:type="spellStart"/>
      <w:r w:rsidR="009E6316" w:rsidRPr="0099036D">
        <w:t>GAN</w:t>
      </w:r>
      <w:proofErr w:type="spellEnd"/>
      <w:r w:rsidR="009E6316" w:rsidRPr="0099036D">
        <w:t xml:space="preserve"> training algorithm pseudo-code</w:t>
      </w:r>
    </w:p>
    <w:p w14:paraId="140EDB3F" w14:textId="77777777" w:rsidR="006A194F" w:rsidRDefault="006A194F" w:rsidP="006A194F"/>
    <w:p w14:paraId="141B2333" w14:textId="567753B3" w:rsidR="006A7009" w:rsidRPr="00793940" w:rsidRDefault="006A7009" w:rsidP="006A7009">
      <w:pPr>
        <w:pStyle w:val="LayoutInformationPACKT"/>
      </w:pPr>
      <w:proofErr w:type="spellStart"/>
      <w:r>
        <w:t>B08086_01_27.png</w:t>
      </w:r>
      <w:proofErr w:type="spellEnd"/>
    </w:p>
    <w:p w14:paraId="06A21C0F" w14:textId="77777777" w:rsidR="006A7009" w:rsidRDefault="006A7009" w:rsidP="006A194F"/>
    <w:p w14:paraId="5771C33C" w14:textId="77777777" w:rsidR="006A194F" w:rsidRPr="003349CA" w:rsidRDefault="006A194F">
      <w:pPr>
        <w:pStyle w:val="CodePACKT"/>
        <w:pPrChange w:id="411" w:author="Dattatraya More" w:date="2017-08-02T14:12:00Z">
          <w:pPr/>
        </w:pPrChange>
      </w:pPr>
      <w:proofErr w:type="spellStart"/>
      <w:r w:rsidRPr="0099036D">
        <w:t>G</w:t>
      </w:r>
      <w:r w:rsidRPr="003349CA">
        <w:t>_sample</w:t>
      </w:r>
      <w:proofErr w:type="spellEnd"/>
      <w:r w:rsidRPr="003349CA">
        <w:t xml:space="preserve"> = </w:t>
      </w:r>
      <w:proofErr w:type="gramStart"/>
      <w:r w:rsidRPr="003349CA">
        <w:t>generator(</w:t>
      </w:r>
      <w:proofErr w:type="gramEnd"/>
      <w:r w:rsidRPr="003349CA">
        <w:t>Z)</w:t>
      </w:r>
    </w:p>
    <w:p w14:paraId="425BB215" w14:textId="77777777" w:rsidR="006A194F" w:rsidRPr="008F279E" w:rsidRDefault="006A194F">
      <w:pPr>
        <w:pStyle w:val="CodePACKT"/>
        <w:pPrChange w:id="412" w:author="Dattatraya More" w:date="2017-08-02T14:12:00Z">
          <w:pPr/>
        </w:pPrChange>
      </w:pPr>
    </w:p>
    <w:p w14:paraId="52CBAEF0" w14:textId="77777777" w:rsidR="006A194F" w:rsidRPr="008F279E" w:rsidRDefault="006A194F">
      <w:pPr>
        <w:pStyle w:val="CodePACKT"/>
        <w:pPrChange w:id="413" w:author="Dattatraya More" w:date="2017-08-02T14:12:00Z">
          <w:pPr/>
        </w:pPrChange>
      </w:pPr>
      <w:proofErr w:type="spellStart"/>
      <w:r w:rsidRPr="008F279E">
        <w:t>D_real</w:t>
      </w:r>
      <w:proofErr w:type="spellEnd"/>
      <w:r w:rsidRPr="008F279E">
        <w:t xml:space="preserve">, </w:t>
      </w:r>
      <w:proofErr w:type="spellStart"/>
      <w:r w:rsidRPr="008F279E">
        <w:t>D_logit_real</w:t>
      </w:r>
      <w:proofErr w:type="spellEnd"/>
      <w:r w:rsidRPr="008F279E">
        <w:t xml:space="preserve"> = discriminator(X)</w:t>
      </w:r>
    </w:p>
    <w:p w14:paraId="6B0308D3" w14:textId="77777777" w:rsidR="006A194F" w:rsidRPr="008F279E" w:rsidRDefault="006A194F">
      <w:pPr>
        <w:pStyle w:val="CodePACKT"/>
        <w:pPrChange w:id="414" w:author="Dattatraya More" w:date="2017-08-02T14:12:00Z">
          <w:pPr/>
        </w:pPrChange>
      </w:pPr>
      <w:proofErr w:type="spellStart"/>
      <w:r w:rsidRPr="008F279E">
        <w:t>D_fake</w:t>
      </w:r>
      <w:proofErr w:type="spellEnd"/>
      <w:r w:rsidRPr="008F279E">
        <w:t xml:space="preserve">, </w:t>
      </w:r>
      <w:proofErr w:type="spellStart"/>
      <w:r w:rsidRPr="008F279E">
        <w:t>D_logit_fake</w:t>
      </w:r>
      <w:proofErr w:type="spellEnd"/>
      <w:r w:rsidRPr="008F279E">
        <w:t xml:space="preserve"> = </w:t>
      </w:r>
      <w:proofErr w:type="gramStart"/>
      <w:r w:rsidRPr="008F279E">
        <w:t>discriminator(</w:t>
      </w:r>
      <w:proofErr w:type="spellStart"/>
      <w:proofErr w:type="gramEnd"/>
      <w:r w:rsidRPr="008F279E">
        <w:t>G_sample</w:t>
      </w:r>
      <w:proofErr w:type="spellEnd"/>
      <w:r w:rsidRPr="008F279E">
        <w:t>)</w:t>
      </w:r>
    </w:p>
    <w:p w14:paraId="6E76661C" w14:textId="77777777" w:rsidR="006A194F" w:rsidRPr="008F279E" w:rsidRDefault="006A194F">
      <w:pPr>
        <w:pStyle w:val="CodePACKT"/>
        <w:pPrChange w:id="415" w:author="Dattatraya More" w:date="2017-08-02T14:12:00Z">
          <w:pPr/>
        </w:pPrChange>
      </w:pPr>
    </w:p>
    <w:p w14:paraId="4F3829E5" w14:textId="4C8050EB" w:rsidR="006A194F" w:rsidRPr="008F279E" w:rsidRDefault="006A194F">
      <w:pPr>
        <w:pStyle w:val="CodePACKT"/>
        <w:pPrChange w:id="416" w:author="Dattatraya More" w:date="2017-08-02T14:12:00Z">
          <w:pPr/>
        </w:pPrChange>
      </w:pPr>
      <w:r w:rsidRPr="008F279E">
        <w:t xml:space="preserve"># Loss functions according the </w:t>
      </w:r>
      <w:proofErr w:type="spellStart"/>
      <w:r w:rsidRPr="008F279E">
        <w:t>GAN</w:t>
      </w:r>
      <w:proofErr w:type="spellEnd"/>
      <w:r w:rsidRPr="008F279E">
        <w:t xml:space="preserve"> original paper</w:t>
      </w:r>
    </w:p>
    <w:p w14:paraId="38AC1B6C" w14:textId="1A946631" w:rsidR="006A194F" w:rsidRPr="008F279E" w:rsidRDefault="006A194F">
      <w:pPr>
        <w:pStyle w:val="CodePACKT"/>
        <w:pPrChange w:id="417" w:author="Dattatraya More" w:date="2017-08-02T14:12:00Z">
          <w:pPr/>
        </w:pPrChange>
      </w:pPr>
      <w:proofErr w:type="spellStart"/>
      <w:r w:rsidRPr="008F279E">
        <w:t>D_loss</w:t>
      </w:r>
      <w:proofErr w:type="spellEnd"/>
      <w:r w:rsidRPr="008F279E">
        <w:t xml:space="preserve"> = -</w:t>
      </w:r>
      <w:proofErr w:type="spellStart"/>
      <w:r w:rsidRPr="008F279E">
        <w:t>tf.reduce_</w:t>
      </w:r>
      <w:proofErr w:type="gramStart"/>
      <w:r w:rsidRPr="008F279E">
        <w:t>mean</w:t>
      </w:r>
      <w:proofErr w:type="spellEnd"/>
      <w:r w:rsidRPr="008F279E">
        <w:t>(</w:t>
      </w:r>
      <w:proofErr w:type="spellStart"/>
      <w:proofErr w:type="gramEnd"/>
      <w:r w:rsidRPr="008F279E">
        <w:t>tf.log</w:t>
      </w:r>
      <w:proofErr w:type="spellEnd"/>
      <w:r w:rsidRPr="008F279E">
        <w:t>(</w:t>
      </w:r>
      <w:proofErr w:type="spellStart"/>
      <w:r w:rsidRPr="008F279E">
        <w:t>D_real</w:t>
      </w:r>
      <w:proofErr w:type="spellEnd"/>
      <w:r w:rsidRPr="008F279E">
        <w:t xml:space="preserve">) + </w:t>
      </w:r>
      <w:proofErr w:type="spellStart"/>
      <w:r w:rsidRPr="008F279E">
        <w:t>tf.log</w:t>
      </w:r>
      <w:proofErr w:type="spellEnd"/>
      <w:r w:rsidRPr="008F279E">
        <w:t xml:space="preserve">(1. - </w:t>
      </w:r>
      <w:proofErr w:type="spellStart"/>
      <w:r w:rsidRPr="008F279E">
        <w:t>D_fake</w:t>
      </w:r>
      <w:proofErr w:type="spellEnd"/>
      <w:r w:rsidRPr="008F279E">
        <w:t>))</w:t>
      </w:r>
    </w:p>
    <w:p w14:paraId="5BF3C056" w14:textId="77777777" w:rsidR="009E6316" w:rsidRPr="008F279E" w:rsidRDefault="006A194F">
      <w:pPr>
        <w:pStyle w:val="CodePACKT"/>
        <w:pPrChange w:id="418" w:author="Dattatraya More" w:date="2017-08-02T14:12:00Z">
          <w:pPr/>
        </w:pPrChange>
      </w:pPr>
      <w:proofErr w:type="spellStart"/>
      <w:r w:rsidRPr="008F279E">
        <w:t>G_loss</w:t>
      </w:r>
      <w:proofErr w:type="spellEnd"/>
      <w:r w:rsidRPr="008F279E">
        <w:t xml:space="preserve"> = -</w:t>
      </w:r>
      <w:proofErr w:type="spellStart"/>
      <w:r w:rsidRPr="008F279E">
        <w:t>tf.reduce_</w:t>
      </w:r>
      <w:proofErr w:type="gramStart"/>
      <w:r w:rsidRPr="008F279E">
        <w:t>mean</w:t>
      </w:r>
      <w:proofErr w:type="spellEnd"/>
      <w:r w:rsidRPr="008F279E">
        <w:t>(</w:t>
      </w:r>
      <w:proofErr w:type="spellStart"/>
      <w:proofErr w:type="gramEnd"/>
      <w:r w:rsidRPr="008F279E">
        <w:t>tf.log</w:t>
      </w:r>
      <w:proofErr w:type="spellEnd"/>
      <w:r w:rsidRPr="008F279E">
        <w:t>(</w:t>
      </w:r>
      <w:proofErr w:type="spellStart"/>
      <w:r w:rsidRPr="008F279E">
        <w:t>D_fake</w:t>
      </w:r>
      <w:proofErr w:type="spellEnd"/>
      <w:r w:rsidRPr="008F279E">
        <w:t>))</w:t>
      </w:r>
    </w:p>
    <w:p w14:paraId="2E1A8EF9" w14:textId="77777777" w:rsidR="009E6316" w:rsidRDefault="009E6316" w:rsidP="009E6316">
      <w:pPr>
        <w:rPr>
          <w:rFonts w:ascii="Calibri" w:hAnsi="Calibri"/>
          <w:szCs w:val="20"/>
        </w:rPr>
      </w:pPr>
    </w:p>
    <w:p w14:paraId="41EB18F7" w14:textId="4BEBB0B6" w:rsidR="00C25FFF" w:rsidRPr="003349CA" w:rsidRDefault="00003785">
      <w:pPr>
        <w:pStyle w:val="NormalPACKT"/>
        <w:pPrChange w:id="419" w:author="Dattatraya More" w:date="2017-08-02T14:12:00Z">
          <w:pPr/>
        </w:pPrChange>
      </w:pPr>
      <w:proofErr w:type="spellStart"/>
      <w:r w:rsidRPr="0099036D">
        <w:lastRenderedPageBreak/>
        <w:t>Tensorf</w:t>
      </w:r>
      <w:r w:rsidR="007F70DD" w:rsidRPr="003349CA">
        <w:t>low</w:t>
      </w:r>
      <w:proofErr w:type="spellEnd"/>
      <w:r w:rsidR="007F70DD" w:rsidRPr="003349CA">
        <w:t xml:space="preserve"> optimizer can only do minimization, so in order to maximize the loss function, we are using</w:t>
      </w:r>
      <w:r w:rsidR="00C25FFF" w:rsidRPr="008F279E">
        <w:t xml:space="preserve"> negative sign for the loss</w:t>
      </w:r>
      <w:r w:rsidRPr="008F279E">
        <w:t xml:space="preserve"> as seen above</w:t>
      </w:r>
      <w:r w:rsidR="007F70DD" w:rsidRPr="008F279E">
        <w:t>.</w:t>
      </w:r>
      <w:r w:rsidR="009E6316" w:rsidRPr="008F279E">
        <w:t xml:space="preserve"> </w:t>
      </w:r>
      <w:r w:rsidR="00C25FFF" w:rsidRPr="008F279E">
        <w:t xml:space="preserve">Also, as per the paper’s </w:t>
      </w:r>
      <w:r w:rsidRPr="008F279E">
        <w:t>pseudo algorithm</w:t>
      </w:r>
      <w:r w:rsidR="00C25FFF" w:rsidRPr="008F279E">
        <w:t xml:space="preserve">, it’s better to maximize </w:t>
      </w:r>
      <w:proofErr w:type="spellStart"/>
      <w:r w:rsidR="00C25FFF" w:rsidRPr="009B4DBA">
        <w:rPr>
          <w:rPrChange w:id="420" w:author="Dattatraya More" w:date="2017-08-02T14:12:00Z">
            <w:rPr>
              <w:rFonts w:ascii="Calibri" w:hAnsi="Calibri"/>
              <w:bCs w:val="0"/>
              <w:szCs w:val="20"/>
            </w:rPr>
          </w:rPrChange>
        </w:rPr>
        <w:t>tf.reduce_</w:t>
      </w:r>
      <w:proofErr w:type="gramStart"/>
      <w:r w:rsidR="00C25FFF" w:rsidRPr="009B4DBA">
        <w:rPr>
          <w:rPrChange w:id="421" w:author="Dattatraya More" w:date="2017-08-02T14:12:00Z">
            <w:rPr>
              <w:rFonts w:ascii="Calibri" w:hAnsi="Calibri"/>
              <w:bCs w:val="0"/>
              <w:szCs w:val="20"/>
            </w:rPr>
          </w:rPrChange>
        </w:rPr>
        <w:t>mean</w:t>
      </w:r>
      <w:proofErr w:type="spellEnd"/>
      <w:r w:rsidR="00C25FFF" w:rsidRPr="009B4DBA">
        <w:rPr>
          <w:rPrChange w:id="422" w:author="Dattatraya More" w:date="2017-08-02T14:12:00Z">
            <w:rPr>
              <w:rFonts w:ascii="Calibri" w:hAnsi="Calibri"/>
              <w:bCs w:val="0"/>
              <w:szCs w:val="20"/>
            </w:rPr>
          </w:rPrChange>
        </w:rPr>
        <w:t>(</w:t>
      </w:r>
      <w:proofErr w:type="spellStart"/>
      <w:proofErr w:type="gramEnd"/>
      <w:r w:rsidR="00C25FFF" w:rsidRPr="009B4DBA">
        <w:rPr>
          <w:rPrChange w:id="423" w:author="Dattatraya More" w:date="2017-08-02T14:12:00Z">
            <w:rPr>
              <w:rFonts w:ascii="Calibri" w:hAnsi="Calibri"/>
              <w:bCs w:val="0"/>
              <w:szCs w:val="20"/>
            </w:rPr>
          </w:rPrChange>
        </w:rPr>
        <w:t>tf.log</w:t>
      </w:r>
      <w:proofErr w:type="spellEnd"/>
      <w:r w:rsidR="00C25FFF" w:rsidRPr="009B4DBA">
        <w:rPr>
          <w:rPrChange w:id="424" w:author="Dattatraya More" w:date="2017-08-02T14:12:00Z">
            <w:rPr>
              <w:rFonts w:ascii="Calibri" w:hAnsi="Calibri"/>
              <w:bCs w:val="0"/>
              <w:szCs w:val="20"/>
            </w:rPr>
          </w:rPrChange>
        </w:rPr>
        <w:t>(</w:t>
      </w:r>
      <w:proofErr w:type="spellStart"/>
      <w:r w:rsidR="00C25FFF" w:rsidRPr="009B4DBA">
        <w:rPr>
          <w:rPrChange w:id="425" w:author="Dattatraya More" w:date="2017-08-02T14:12:00Z">
            <w:rPr>
              <w:rFonts w:ascii="Calibri" w:hAnsi="Calibri"/>
              <w:bCs w:val="0"/>
              <w:szCs w:val="20"/>
            </w:rPr>
          </w:rPrChange>
        </w:rPr>
        <w:t>D_fake</w:t>
      </w:r>
      <w:proofErr w:type="spellEnd"/>
      <w:r w:rsidR="00C25FFF" w:rsidRPr="009B4DBA">
        <w:rPr>
          <w:rPrChange w:id="426" w:author="Dattatraya More" w:date="2017-08-02T14:12:00Z">
            <w:rPr>
              <w:rFonts w:ascii="Calibri" w:hAnsi="Calibri"/>
              <w:bCs w:val="0"/>
              <w:szCs w:val="20"/>
            </w:rPr>
          </w:rPrChange>
        </w:rPr>
        <w:t>))</w:t>
      </w:r>
      <w:r w:rsidR="00C25FFF" w:rsidRPr="0099036D">
        <w:t xml:space="preserve"> instead o</w:t>
      </w:r>
      <w:r w:rsidR="00C25FFF" w:rsidRPr="003349CA">
        <w:t xml:space="preserve">f minimizing </w:t>
      </w:r>
      <w:proofErr w:type="spellStart"/>
      <w:r w:rsidR="00C25FFF" w:rsidRPr="003349CA">
        <w:t>tf</w:t>
      </w:r>
      <w:r w:rsidR="00C25FFF" w:rsidRPr="009B4DBA">
        <w:rPr>
          <w:rPrChange w:id="427" w:author="Dattatraya More" w:date="2017-08-02T14:12:00Z">
            <w:rPr>
              <w:rFonts w:ascii="Calibri" w:hAnsi="Calibri"/>
              <w:bCs w:val="0"/>
              <w:szCs w:val="20"/>
            </w:rPr>
          </w:rPrChange>
        </w:rPr>
        <w:t>.reduce_mean</w:t>
      </w:r>
      <w:proofErr w:type="spellEnd"/>
      <w:r w:rsidR="00C25FFF" w:rsidRPr="009B4DBA">
        <w:rPr>
          <w:rPrChange w:id="428" w:author="Dattatraya More" w:date="2017-08-02T14:12:00Z">
            <w:rPr>
              <w:rFonts w:ascii="Calibri" w:hAnsi="Calibri"/>
              <w:bCs w:val="0"/>
              <w:szCs w:val="20"/>
            </w:rPr>
          </w:rPrChange>
        </w:rPr>
        <w:t xml:space="preserve">(1 - </w:t>
      </w:r>
      <w:proofErr w:type="spellStart"/>
      <w:r w:rsidR="00C25FFF" w:rsidRPr="009B4DBA">
        <w:rPr>
          <w:rPrChange w:id="429" w:author="Dattatraya More" w:date="2017-08-02T14:12:00Z">
            <w:rPr>
              <w:rFonts w:ascii="Calibri" w:hAnsi="Calibri"/>
              <w:bCs w:val="0"/>
              <w:szCs w:val="20"/>
            </w:rPr>
          </w:rPrChange>
        </w:rPr>
        <w:t>tf.log</w:t>
      </w:r>
      <w:proofErr w:type="spellEnd"/>
      <w:r w:rsidR="00C25FFF" w:rsidRPr="009B4DBA">
        <w:rPr>
          <w:rPrChange w:id="430" w:author="Dattatraya More" w:date="2017-08-02T14:12:00Z">
            <w:rPr>
              <w:rFonts w:ascii="Calibri" w:hAnsi="Calibri"/>
              <w:bCs w:val="0"/>
              <w:szCs w:val="20"/>
            </w:rPr>
          </w:rPrChange>
        </w:rPr>
        <w:t>(</w:t>
      </w:r>
      <w:proofErr w:type="spellStart"/>
      <w:r w:rsidR="00C25FFF" w:rsidRPr="009B4DBA">
        <w:rPr>
          <w:rPrChange w:id="431" w:author="Dattatraya More" w:date="2017-08-02T14:12:00Z">
            <w:rPr>
              <w:rFonts w:ascii="Calibri" w:hAnsi="Calibri"/>
              <w:bCs w:val="0"/>
              <w:szCs w:val="20"/>
            </w:rPr>
          </w:rPrChange>
        </w:rPr>
        <w:t>D_fake</w:t>
      </w:r>
      <w:proofErr w:type="spellEnd"/>
      <w:r w:rsidR="00C25FFF" w:rsidRPr="009B4DBA">
        <w:rPr>
          <w:rPrChange w:id="432" w:author="Dattatraya More" w:date="2017-08-02T14:12:00Z">
            <w:rPr>
              <w:rFonts w:ascii="Calibri" w:hAnsi="Calibri"/>
              <w:bCs w:val="0"/>
              <w:szCs w:val="20"/>
            </w:rPr>
          </w:rPrChange>
        </w:rPr>
        <w:t>).</w:t>
      </w:r>
      <w:r w:rsidR="00C25FFF" w:rsidRPr="0099036D">
        <w:t>Then we tra</w:t>
      </w:r>
      <w:r w:rsidR="00C25FFF" w:rsidRPr="003349CA">
        <w:t>in the networks one by one with those loss functions above.</w:t>
      </w:r>
    </w:p>
    <w:p w14:paraId="2BE7102F" w14:textId="77777777" w:rsidR="009E6316" w:rsidRPr="009E6316" w:rsidRDefault="009E6316" w:rsidP="009E6316">
      <w:pPr>
        <w:rPr>
          <w:rFonts w:ascii="Calibri" w:hAnsi="Calibri"/>
          <w:szCs w:val="20"/>
        </w:rPr>
      </w:pPr>
    </w:p>
    <w:p w14:paraId="0D472214" w14:textId="77777777" w:rsidR="006A194F" w:rsidRPr="003349CA" w:rsidRDefault="006A194F">
      <w:pPr>
        <w:pStyle w:val="CodePACKT"/>
        <w:pPrChange w:id="433" w:author="Dattatraya More" w:date="2017-08-02T14:12:00Z">
          <w:pPr/>
        </w:pPrChange>
      </w:pPr>
      <w:r w:rsidRPr="0099036D">
        <w:t xml:space="preserve"># </w:t>
      </w:r>
      <w:proofErr w:type="gramStart"/>
      <w:r w:rsidRPr="0099036D">
        <w:t>Only</w:t>
      </w:r>
      <w:proofErr w:type="gramEnd"/>
      <w:r w:rsidRPr="0099036D">
        <w:t xml:space="preserve"> update D(X)'s parameters, so </w:t>
      </w:r>
      <w:proofErr w:type="spellStart"/>
      <w:r w:rsidRPr="0099036D">
        <w:t>var_list</w:t>
      </w:r>
      <w:proofErr w:type="spellEnd"/>
      <w:r w:rsidRPr="0099036D">
        <w:t xml:space="preserve"> = </w:t>
      </w:r>
      <w:proofErr w:type="spellStart"/>
      <w:r w:rsidRPr="0099036D">
        <w:t>theta_D</w:t>
      </w:r>
      <w:proofErr w:type="spellEnd"/>
    </w:p>
    <w:p w14:paraId="7CF3120F" w14:textId="77777777" w:rsidR="006A194F" w:rsidRPr="008F279E" w:rsidRDefault="006A194F">
      <w:pPr>
        <w:pStyle w:val="CodePACKT"/>
        <w:pPrChange w:id="434" w:author="Dattatraya More" w:date="2017-08-02T14:12:00Z">
          <w:pPr/>
        </w:pPrChange>
      </w:pPr>
      <w:proofErr w:type="spellStart"/>
      <w:r w:rsidRPr="008F279E">
        <w:t>D_solver</w:t>
      </w:r>
      <w:proofErr w:type="spellEnd"/>
      <w:r w:rsidRPr="008F279E">
        <w:t xml:space="preserve"> = </w:t>
      </w:r>
      <w:proofErr w:type="spellStart"/>
      <w:proofErr w:type="gramStart"/>
      <w:r w:rsidRPr="008F279E">
        <w:t>tf.train.AdamOptimizer</w:t>
      </w:r>
      <w:proofErr w:type="spellEnd"/>
      <w:r w:rsidRPr="008F279E">
        <w:t>(</w:t>
      </w:r>
      <w:proofErr w:type="gramEnd"/>
      <w:r w:rsidRPr="008F279E">
        <w:t>).minimize(</w:t>
      </w:r>
      <w:proofErr w:type="spellStart"/>
      <w:r w:rsidRPr="008F279E">
        <w:t>D_loss</w:t>
      </w:r>
      <w:proofErr w:type="spellEnd"/>
      <w:r w:rsidRPr="008F279E">
        <w:t xml:space="preserve">, </w:t>
      </w:r>
      <w:proofErr w:type="spellStart"/>
      <w:r w:rsidRPr="008F279E">
        <w:t>var_list</w:t>
      </w:r>
      <w:proofErr w:type="spellEnd"/>
      <w:r w:rsidRPr="008F279E">
        <w:t>=</w:t>
      </w:r>
      <w:proofErr w:type="spellStart"/>
      <w:r w:rsidRPr="008F279E">
        <w:t>theta_D</w:t>
      </w:r>
      <w:proofErr w:type="spellEnd"/>
      <w:r w:rsidRPr="008F279E">
        <w:t>)</w:t>
      </w:r>
    </w:p>
    <w:p w14:paraId="1408BD84" w14:textId="77777777" w:rsidR="006A194F" w:rsidRPr="008F279E" w:rsidRDefault="006A194F">
      <w:pPr>
        <w:pStyle w:val="CodePACKT"/>
        <w:pPrChange w:id="435" w:author="Dattatraya More" w:date="2017-08-02T14:12:00Z">
          <w:pPr/>
        </w:pPrChange>
      </w:pPr>
      <w:r w:rsidRPr="008F279E">
        <w:t xml:space="preserve"># </w:t>
      </w:r>
      <w:proofErr w:type="gramStart"/>
      <w:r w:rsidRPr="008F279E">
        <w:t>Only</w:t>
      </w:r>
      <w:proofErr w:type="gramEnd"/>
      <w:r w:rsidRPr="008F279E">
        <w:t xml:space="preserve"> update G(X)'s parameters, so </w:t>
      </w:r>
      <w:proofErr w:type="spellStart"/>
      <w:r w:rsidRPr="008F279E">
        <w:t>var_list</w:t>
      </w:r>
      <w:proofErr w:type="spellEnd"/>
      <w:r w:rsidRPr="008F279E">
        <w:t xml:space="preserve"> = </w:t>
      </w:r>
      <w:proofErr w:type="spellStart"/>
      <w:r w:rsidRPr="008F279E">
        <w:t>theta_G</w:t>
      </w:r>
      <w:proofErr w:type="spellEnd"/>
    </w:p>
    <w:p w14:paraId="2E5B325E" w14:textId="77777777" w:rsidR="006A194F" w:rsidRPr="008F279E" w:rsidRDefault="006A194F">
      <w:pPr>
        <w:pStyle w:val="CodePACKT"/>
        <w:pPrChange w:id="436" w:author="Dattatraya More" w:date="2017-08-02T14:12:00Z">
          <w:pPr/>
        </w:pPrChange>
      </w:pPr>
      <w:proofErr w:type="spellStart"/>
      <w:r w:rsidRPr="008F279E">
        <w:t>G_solver</w:t>
      </w:r>
      <w:proofErr w:type="spellEnd"/>
      <w:r w:rsidRPr="008F279E">
        <w:t xml:space="preserve"> = </w:t>
      </w:r>
      <w:proofErr w:type="spellStart"/>
      <w:proofErr w:type="gramStart"/>
      <w:r w:rsidRPr="008F279E">
        <w:t>tf.train.AdamOptimizer</w:t>
      </w:r>
      <w:proofErr w:type="spellEnd"/>
      <w:r w:rsidRPr="008F279E">
        <w:t>(</w:t>
      </w:r>
      <w:proofErr w:type="gramEnd"/>
      <w:r w:rsidRPr="008F279E">
        <w:t>).minimize(</w:t>
      </w:r>
      <w:proofErr w:type="spellStart"/>
      <w:r w:rsidRPr="008F279E">
        <w:t>G_loss</w:t>
      </w:r>
      <w:proofErr w:type="spellEnd"/>
      <w:r w:rsidRPr="008F279E">
        <w:t xml:space="preserve">, </w:t>
      </w:r>
      <w:proofErr w:type="spellStart"/>
      <w:r w:rsidRPr="008F279E">
        <w:t>var_list</w:t>
      </w:r>
      <w:proofErr w:type="spellEnd"/>
      <w:r w:rsidRPr="008F279E">
        <w:t>=</w:t>
      </w:r>
      <w:proofErr w:type="spellStart"/>
      <w:r w:rsidRPr="008F279E">
        <w:t>theta_G</w:t>
      </w:r>
      <w:proofErr w:type="spellEnd"/>
      <w:r w:rsidRPr="008F279E">
        <w:t>)</w:t>
      </w:r>
    </w:p>
    <w:p w14:paraId="7BA80993" w14:textId="77777777" w:rsidR="006A194F" w:rsidRPr="008F279E" w:rsidRDefault="006A194F">
      <w:pPr>
        <w:pStyle w:val="CodePACKT"/>
        <w:pPrChange w:id="437" w:author="Dattatraya More" w:date="2017-08-02T14:12:00Z">
          <w:pPr/>
        </w:pPrChange>
      </w:pPr>
    </w:p>
    <w:p w14:paraId="78844CE7" w14:textId="77777777" w:rsidR="006A194F" w:rsidRPr="008F279E" w:rsidRDefault="006A194F">
      <w:pPr>
        <w:pStyle w:val="CodePACKT"/>
        <w:pPrChange w:id="438" w:author="Dattatraya More" w:date="2017-08-02T14:12:00Z">
          <w:pPr/>
        </w:pPrChange>
      </w:pPr>
      <w:proofErr w:type="spellStart"/>
      <w:proofErr w:type="gramStart"/>
      <w:r w:rsidRPr="008F279E">
        <w:t>def</w:t>
      </w:r>
      <w:proofErr w:type="spellEnd"/>
      <w:proofErr w:type="gramEnd"/>
      <w:r w:rsidRPr="008F279E">
        <w:t xml:space="preserve"> </w:t>
      </w:r>
      <w:proofErr w:type="spellStart"/>
      <w:r w:rsidRPr="008F279E">
        <w:t>sample_Z</w:t>
      </w:r>
      <w:proofErr w:type="spellEnd"/>
      <w:r w:rsidRPr="008F279E">
        <w:t>(m, n):</w:t>
      </w:r>
    </w:p>
    <w:p w14:paraId="0687278B" w14:textId="77777777" w:rsidR="006A194F" w:rsidRPr="008F279E" w:rsidRDefault="006A194F">
      <w:pPr>
        <w:pStyle w:val="CodePACKT"/>
        <w:pPrChange w:id="439" w:author="Dattatraya More" w:date="2017-08-02T14:12:00Z">
          <w:pPr/>
        </w:pPrChange>
      </w:pPr>
      <w:r w:rsidRPr="008F279E">
        <w:t xml:space="preserve">    '''Uniform prior for </w:t>
      </w:r>
      <w:proofErr w:type="gramStart"/>
      <w:r w:rsidRPr="008F279E">
        <w:t>G(</w:t>
      </w:r>
      <w:proofErr w:type="gramEnd"/>
      <w:r w:rsidRPr="008F279E">
        <w:t>Z)'''</w:t>
      </w:r>
    </w:p>
    <w:p w14:paraId="0A04A916" w14:textId="77777777" w:rsidR="006A194F" w:rsidRPr="008F279E" w:rsidRDefault="006A194F">
      <w:pPr>
        <w:pStyle w:val="CodePACKT"/>
        <w:pPrChange w:id="440" w:author="Dattatraya More" w:date="2017-08-02T14:12:00Z">
          <w:pPr/>
        </w:pPrChange>
      </w:pPr>
      <w:r w:rsidRPr="008F279E">
        <w:t xml:space="preserve">    </w:t>
      </w:r>
      <w:proofErr w:type="gramStart"/>
      <w:r w:rsidRPr="008F279E">
        <w:t>return</w:t>
      </w:r>
      <w:proofErr w:type="gramEnd"/>
      <w:r w:rsidRPr="008F279E">
        <w:t xml:space="preserve"> </w:t>
      </w:r>
      <w:proofErr w:type="spellStart"/>
      <w:r w:rsidRPr="008F279E">
        <w:t>np.random.uniform</w:t>
      </w:r>
      <w:proofErr w:type="spellEnd"/>
      <w:r w:rsidRPr="008F279E">
        <w:t>(-1., 1., size=[m, n])</w:t>
      </w:r>
    </w:p>
    <w:p w14:paraId="6FD75D33" w14:textId="77777777" w:rsidR="006A194F" w:rsidRPr="008F279E" w:rsidRDefault="006A194F">
      <w:pPr>
        <w:pStyle w:val="CodePACKT"/>
        <w:pPrChange w:id="441" w:author="Dattatraya More" w:date="2017-08-02T14:12:00Z">
          <w:pPr/>
        </w:pPrChange>
      </w:pPr>
    </w:p>
    <w:p w14:paraId="341F4DD0" w14:textId="77777777" w:rsidR="006A194F" w:rsidRPr="008F279E" w:rsidRDefault="006A194F">
      <w:pPr>
        <w:pStyle w:val="CodePACKT"/>
        <w:pPrChange w:id="442" w:author="Dattatraya More" w:date="2017-08-02T14:12:00Z">
          <w:pPr/>
        </w:pPrChange>
      </w:pPr>
      <w:proofErr w:type="gramStart"/>
      <w:r w:rsidRPr="008F279E">
        <w:t>for</w:t>
      </w:r>
      <w:proofErr w:type="gramEnd"/>
      <w:r w:rsidRPr="008F279E">
        <w:t xml:space="preserve"> it in range(1000000):</w:t>
      </w:r>
    </w:p>
    <w:p w14:paraId="2FF8E7C6" w14:textId="77777777" w:rsidR="006A194F" w:rsidRPr="008F279E" w:rsidRDefault="006A194F">
      <w:pPr>
        <w:pStyle w:val="CodePACKT"/>
        <w:pPrChange w:id="443" w:author="Dattatraya More" w:date="2017-08-02T14:12:00Z">
          <w:pPr/>
        </w:pPrChange>
      </w:pPr>
      <w:r w:rsidRPr="008F279E">
        <w:t xml:space="preserve">    </w:t>
      </w:r>
      <w:proofErr w:type="spellStart"/>
      <w:r w:rsidRPr="008F279E">
        <w:t>X_mb</w:t>
      </w:r>
      <w:proofErr w:type="spellEnd"/>
      <w:r w:rsidRPr="008F279E">
        <w:t xml:space="preserve">, _ = </w:t>
      </w:r>
      <w:proofErr w:type="spellStart"/>
      <w:r w:rsidRPr="008F279E">
        <w:t>mnist.train.next_</w:t>
      </w:r>
      <w:proofErr w:type="gramStart"/>
      <w:r w:rsidRPr="008F279E">
        <w:t>batch</w:t>
      </w:r>
      <w:proofErr w:type="spellEnd"/>
      <w:r w:rsidRPr="008F279E">
        <w:t>(</w:t>
      </w:r>
      <w:proofErr w:type="spellStart"/>
      <w:proofErr w:type="gramEnd"/>
      <w:r w:rsidRPr="008F279E">
        <w:t>mb_size</w:t>
      </w:r>
      <w:proofErr w:type="spellEnd"/>
      <w:r w:rsidRPr="008F279E">
        <w:t>)</w:t>
      </w:r>
    </w:p>
    <w:p w14:paraId="7AE06E25" w14:textId="77777777" w:rsidR="006A194F" w:rsidRPr="008F279E" w:rsidRDefault="006A194F">
      <w:pPr>
        <w:pStyle w:val="CodePACKT"/>
        <w:pPrChange w:id="444" w:author="Dattatraya More" w:date="2017-08-02T14:12:00Z">
          <w:pPr/>
        </w:pPrChange>
      </w:pPr>
    </w:p>
    <w:p w14:paraId="0EEE6BC5" w14:textId="77777777" w:rsidR="006A194F" w:rsidRPr="008F279E" w:rsidRDefault="006A194F">
      <w:pPr>
        <w:pStyle w:val="CodePACKT"/>
        <w:pPrChange w:id="445" w:author="Dattatraya More" w:date="2017-08-02T14:12:00Z">
          <w:pPr/>
        </w:pPrChange>
      </w:pPr>
      <w:r w:rsidRPr="008F279E">
        <w:t xml:space="preserve">    _, </w:t>
      </w:r>
      <w:proofErr w:type="spellStart"/>
      <w:r w:rsidRPr="008F279E">
        <w:t>D_loss_curr</w:t>
      </w:r>
      <w:proofErr w:type="spellEnd"/>
      <w:r w:rsidRPr="008F279E">
        <w:t xml:space="preserve"> = </w:t>
      </w:r>
      <w:proofErr w:type="spellStart"/>
      <w:proofErr w:type="gramStart"/>
      <w:r w:rsidRPr="008F279E">
        <w:t>sess.run</w:t>
      </w:r>
      <w:proofErr w:type="spellEnd"/>
      <w:r w:rsidRPr="008F279E">
        <w:t>(</w:t>
      </w:r>
      <w:proofErr w:type="gramEnd"/>
      <w:r w:rsidRPr="008F279E">
        <w:t>[</w:t>
      </w:r>
      <w:proofErr w:type="spellStart"/>
      <w:r w:rsidRPr="008F279E">
        <w:t>D_solver</w:t>
      </w:r>
      <w:proofErr w:type="spellEnd"/>
      <w:r w:rsidRPr="008F279E">
        <w:t xml:space="preserve">, </w:t>
      </w:r>
      <w:proofErr w:type="spellStart"/>
      <w:r w:rsidRPr="008F279E">
        <w:t>D_loss</w:t>
      </w:r>
      <w:proofErr w:type="spellEnd"/>
      <w:r w:rsidRPr="008F279E">
        <w:t xml:space="preserve">], </w:t>
      </w:r>
      <w:proofErr w:type="spellStart"/>
      <w:r w:rsidRPr="008F279E">
        <w:t>feed_dict</w:t>
      </w:r>
      <w:proofErr w:type="spellEnd"/>
      <w:r w:rsidRPr="008F279E">
        <w:t xml:space="preserve">={X: </w:t>
      </w:r>
      <w:proofErr w:type="spellStart"/>
      <w:r w:rsidRPr="008F279E">
        <w:t>X_mb</w:t>
      </w:r>
      <w:proofErr w:type="spellEnd"/>
      <w:r w:rsidRPr="008F279E">
        <w:t xml:space="preserve">, Z: </w:t>
      </w:r>
      <w:proofErr w:type="spellStart"/>
      <w:r w:rsidRPr="008F279E">
        <w:t>sample_Z</w:t>
      </w:r>
      <w:proofErr w:type="spellEnd"/>
      <w:r w:rsidRPr="008F279E">
        <w:t>(</w:t>
      </w:r>
      <w:proofErr w:type="spellStart"/>
      <w:r w:rsidRPr="008F279E">
        <w:t>mb_size</w:t>
      </w:r>
      <w:proofErr w:type="spellEnd"/>
      <w:r w:rsidRPr="008F279E">
        <w:t xml:space="preserve">, </w:t>
      </w:r>
      <w:proofErr w:type="spellStart"/>
      <w:r w:rsidRPr="008F279E">
        <w:t>Z_dim</w:t>
      </w:r>
      <w:proofErr w:type="spellEnd"/>
      <w:r w:rsidRPr="008F279E">
        <w:t>)})</w:t>
      </w:r>
    </w:p>
    <w:p w14:paraId="0D6EABA2" w14:textId="6BA90E73" w:rsidR="00C25FFF" w:rsidRPr="008F279E" w:rsidRDefault="006A194F">
      <w:pPr>
        <w:pStyle w:val="CodePACKT"/>
        <w:pPrChange w:id="446" w:author="Dattatraya More" w:date="2017-08-02T14:12:00Z">
          <w:pPr/>
        </w:pPrChange>
      </w:pPr>
      <w:r w:rsidRPr="008F279E">
        <w:t xml:space="preserve">    _, </w:t>
      </w:r>
      <w:proofErr w:type="spellStart"/>
      <w:r w:rsidRPr="008F279E">
        <w:t>G_loss_curr</w:t>
      </w:r>
      <w:proofErr w:type="spellEnd"/>
      <w:r w:rsidRPr="008F279E">
        <w:t xml:space="preserve"> = </w:t>
      </w:r>
      <w:proofErr w:type="spellStart"/>
      <w:proofErr w:type="gramStart"/>
      <w:r w:rsidRPr="008F279E">
        <w:t>sess.run</w:t>
      </w:r>
      <w:proofErr w:type="spellEnd"/>
      <w:r w:rsidRPr="008F279E">
        <w:t>(</w:t>
      </w:r>
      <w:proofErr w:type="gramEnd"/>
      <w:r w:rsidRPr="008F279E">
        <w:t>[</w:t>
      </w:r>
      <w:proofErr w:type="spellStart"/>
      <w:r w:rsidRPr="008F279E">
        <w:t>G_solver</w:t>
      </w:r>
      <w:proofErr w:type="spellEnd"/>
      <w:r w:rsidRPr="008F279E">
        <w:t xml:space="preserve">, </w:t>
      </w:r>
      <w:proofErr w:type="spellStart"/>
      <w:r w:rsidRPr="008F279E">
        <w:t>G_loss</w:t>
      </w:r>
      <w:proofErr w:type="spellEnd"/>
      <w:r w:rsidRPr="008F279E">
        <w:t xml:space="preserve">], </w:t>
      </w:r>
      <w:proofErr w:type="spellStart"/>
      <w:r w:rsidRPr="008F279E">
        <w:t>feed_dict</w:t>
      </w:r>
      <w:proofErr w:type="spellEnd"/>
      <w:r w:rsidRPr="008F279E">
        <w:t xml:space="preserve">={Z: </w:t>
      </w:r>
      <w:proofErr w:type="spellStart"/>
      <w:r w:rsidRPr="008F279E">
        <w:t>sample_Z</w:t>
      </w:r>
      <w:proofErr w:type="spellEnd"/>
      <w:r w:rsidRPr="008F279E">
        <w:t>(</w:t>
      </w:r>
      <w:proofErr w:type="spellStart"/>
      <w:r w:rsidRPr="008F279E">
        <w:t>mb_size</w:t>
      </w:r>
      <w:proofErr w:type="spellEnd"/>
      <w:r w:rsidRPr="008F279E">
        <w:t xml:space="preserve">, </w:t>
      </w:r>
      <w:proofErr w:type="spellStart"/>
      <w:r w:rsidRPr="008F279E">
        <w:t>Z_dim</w:t>
      </w:r>
      <w:proofErr w:type="spellEnd"/>
      <w:r w:rsidRPr="008F279E">
        <w:t>)})</w:t>
      </w:r>
    </w:p>
    <w:p w14:paraId="07FF1A1F" w14:textId="6A74B197" w:rsidR="001E0156" w:rsidRPr="008F279E" w:rsidRDefault="00003785">
      <w:pPr>
        <w:pStyle w:val="NormalPACKT"/>
        <w:pPrChange w:id="447" w:author="Dattatraya More" w:date="2017-08-02T14:12:00Z">
          <w:pPr>
            <w:shd w:val="clear" w:color="auto" w:fill="FFFFFF"/>
            <w:spacing w:before="450" w:after="450"/>
          </w:pPr>
        </w:pPrChange>
      </w:pPr>
      <w:r w:rsidRPr="008F279E">
        <w:t>After that we</w:t>
      </w:r>
      <w:r w:rsidR="0031290E" w:rsidRPr="008F279E">
        <w:t xml:space="preserve"> start with random noise and as the training </w:t>
      </w:r>
      <w:r w:rsidRPr="008F279E">
        <w:t>continues</w:t>
      </w:r>
      <w:r w:rsidR="0031290E" w:rsidRPr="008F279E">
        <w:t xml:space="preserve">, </w:t>
      </w:r>
      <w:proofErr w:type="gramStart"/>
      <w:r w:rsidR="0031290E" w:rsidRPr="008F279E">
        <w:t>G(</w:t>
      </w:r>
      <w:proofErr w:type="gramEnd"/>
      <w:r w:rsidR="0031290E" w:rsidRPr="008F279E">
        <w:t xml:space="preserve">Z) starts </w:t>
      </w:r>
      <w:r w:rsidRPr="008F279E">
        <w:t>moving</w:t>
      </w:r>
      <w:r w:rsidR="0031290E" w:rsidRPr="008F279E">
        <w:t xml:space="preserve"> toward </w:t>
      </w:r>
      <w:proofErr w:type="spellStart"/>
      <w:r w:rsidR="009E6316" w:rsidRPr="008F279E">
        <w:t>p</w:t>
      </w:r>
      <w:r w:rsidR="0031290E" w:rsidRPr="008F279E">
        <w:t>data</w:t>
      </w:r>
      <w:proofErr w:type="spellEnd"/>
      <w:r w:rsidR="0031290E" w:rsidRPr="008F279E">
        <w:t xml:space="preserve">. </w:t>
      </w:r>
      <w:r w:rsidRPr="008F279E">
        <w:t xml:space="preserve">This is </w:t>
      </w:r>
      <w:r w:rsidR="0049250D" w:rsidRPr="008F279E">
        <w:t>proved</w:t>
      </w:r>
      <w:r w:rsidR="0031290E" w:rsidRPr="008F279E">
        <w:t xml:space="preserve"> by the more and more similar samples generated by </w:t>
      </w:r>
      <w:proofErr w:type="gramStart"/>
      <w:r w:rsidR="0031290E" w:rsidRPr="008F279E">
        <w:t>G(</w:t>
      </w:r>
      <w:proofErr w:type="gramEnd"/>
      <w:r w:rsidR="0031290E" w:rsidRPr="008F279E">
        <w:t>Z) compared to</w:t>
      </w:r>
      <w:r w:rsidR="0049250D" w:rsidRPr="008F279E">
        <w:t xml:space="preserve"> original</w:t>
      </w:r>
      <w:r w:rsidR="0031290E" w:rsidRPr="008F279E">
        <w:t xml:space="preserve"> </w:t>
      </w:r>
      <w:proofErr w:type="spellStart"/>
      <w:r w:rsidR="0031290E" w:rsidRPr="008F279E">
        <w:t>MNIST</w:t>
      </w:r>
      <w:proofErr w:type="spellEnd"/>
      <w:r w:rsidR="0031290E" w:rsidRPr="008F279E">
        <w:t xml:space="preserve"> </w:t>
      </w:r>
      <w:r w:rsidR="0049250D" w:rsidRPr="008F279E">
        <w:t>images</w:t>
      </w:r>
      <w:r w:rsidR="009E6316" w:rsidRPr="008F279E">
        <w:t>.</w:t>
      </w:r>
    </w:p>
    <w:p w14:paraId="2DD5C773" w14:textId="289845DB" w:rsidR="0031290E" w:rsidRPr="009B4DBA" w:rsidRDefault="0031290E">
      <w:pPr>
        <w:pStyle w:val="NormalPACKT"/>
        <w:rPr>
          <w:rPrChange w:id="448" w:author="Dattatraya More" w:date="2017-08-02T14:12:00Z">
            <w:rPr>
              <w:shd w:val="clear" w:color="auto" w:fill="FFFFFF"/>
            </w:rPr>
          </w:rPrChange>
        </w:rPr>
        <w:pPrChange w:id="449" w:author="Dattatraya More" w:date="2017-08-02T14:12:00Z">
          <w:pPr/>
        </w:pPrChange>
      </w:pPr>
      <w:r w:rsidRPr="009B4DBA">
        <w:rPr>
          <w:rPrChange w:id="450" w:author="Dattatraya More" w:date="2017-08-02T14:12:00Z">
            <w:rPr>
              <w:bCs w:val="0"/>
              <w:shd w:val="clear" w:color="auto" w:fill="FFFFFF"/>
            </w:rPr>
          </w:rPrChange>
        </w:rPr>
        <w:t xml:space="preserve">Some of the output generated </w:t>
      </w:r>
      <w:r w:rsidR="008D20A0" w:rsidRPr="009B4DBA">
        <w:rPr>
          <w:rPrChange w:id="451" w:author="Dattatraya More" w:date="2017-08-02T14:12:00Z">
            <w:rPr>
              <w:bCs w:val="0"/>
              <w:shd w:val="clear" w:color="auto" w:fill="FFFFFF"/>
            </w:rPr>
          </w:rPrChange>
        </w:rPr>
        <w:t xml:space="preserve">after 60000 iteration </w:t>
      </w:r>
      <w:r w:rsidRPr="009B4DBA">
        <w:rPr>
          <w:rPrChange w:id="452" w:author="Dattatraya More" w:date="2017-08-02T14:12:00Z">
            <w:rPr>
              <w:bCs w:val="0"/>
              <w:shd w:val="clear" w:color="auto" w:fill="FFFFFF"/>
            </w:rPr>
          </w:rPrChange>
        </w:rPr>
        <w:t>is shown below:</w:t>
      </w:r>
    </w:p>
    <w:p w14:paraId="21F694C5" w14:textId="35C00473" w:rsidR="006629B1" w:rsidRDefault="006629B1" w:rsidP="007B34E0">
      <w:pPr>
        <w:rPr>
          <w:noProof/>
          <w:color w:val="404040"/>
          <w:sz w:val="26"/>
          <w:szCs w:val="26"/>
          <w:shd w:val="clear" w:color="auto" w:fill="FFFFFF"/>
          <w:lang w:val="en-IN" w:eastAsia="en-IN"/>
        </w:rPr>
      </w:pPr>
    </w:p>
    <w:p w14:paraId="227780ED" w14:textId="2759C1D9" w:rsidR="006A7009" w:rsidRDefault="006A7009">
      <w:pPr>
        <w:pStyle w:val="FigurePACKT"/>
        <w:rPr>
          <w:noProof/>
          <w:shd w:val="clear" w:color="auto" w:fill="FFFFFF"/>
          <w:lang w:val="en-IN" w:eastAsia="en-IN"/>
        </w:rPr>
        <w:pPrChange w:id="453" w:author="Dattatraya More" w:date="2017-08-02T14:12:00Z">
          <w:pPr/>
        </w:pPrChange>
      </w:pPr>
      <w:r w:rsidRPr="009B4DBA">
        <w:rPr>
          <w:noProof/>
          <w:lang w:val="en-IN" w:eastAsia="en-IN"/>
          <w:rPrChange w:id="454" w:author="Dattatraya More" w:date="2017-08-02T14:12:00Z">
            <w:rPr>
              <w:bCs w:val="0"/>
              <w:noProof/>
              <w:shd w:val="clear" w:color="auto" w:fill="FFFFFF"/>
              <w:lang w:val="en-IN" w:eastAsia="en-IN"/>
            </w:rPr>
          </w:rPrChange>
        </w:rPr>
        <w:lastRenderedPageBreak/>
        <w:drawing>
          <wp:inline distT="0" distB="0" distL="0" distR="0" wp14:anchorId="2B1BDE4A" wp14:editId="764DF26A">
            <wp:extent cx="5022215" cy="2470150"/>
            <wp:effectExtent l="0" t="0" r="6985" b="6350"/>
            <wp:docPr id="32" name="Picture 32" descr="C:\Users\dattatrayam\Desktop\Captur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tatrayam\Desktop\Capture1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2215" cy="2470150"/>
                    </a:xfrm>
                    <a:prstGeom prst="rect">
                      <a:avLst/>
                    </a:prstGeom>
                    <a:noFill/>
                    <a:ln>
                      <a:noFill/>
                    </a:ln>
                  </pic:spPr>
                </pic:pic>
              </a:graphicData>
            </a:graphic>
          </wp:inline>
        </w:drawing>
      </w:r>
    </w:p>
    <w:p w14:paraId="7D5151C7" w14:textId="7E39876D" w:rsidR="0031290E" w:rsidRPr="003349CA" w:rsidRDefault="00303E02">
      <w:pPr>
        <w:pStyle w:val="FigureCaptionPACKT"/>
        <w:pPrChange w:id="455" w:author="Dattatraya More" w:date="2017-08-02T14:13:00Z">
          <w:pPr/>
        </w:pPrChange>
      </w:pPr>
      <w:r w:rsidRPr="009B4DBA">
        <w:rPr>
          <w:rPrChange w:id="456" w:author="Dattatraya More" w:date="2017-08-02T14:12:00Z">
            <w:rPr>
              <w:b/>
              <w:bCs w:val="0"/>
            </w:rPr>
          </w:rPrChange>
        </w:rPr>
        <w:t>Figure-</w:t>
      </w:r>
      <w:proofErr w:type="spellStart"/>
      <w:r w:rsidRPr="009B4DBA">
        <w:rPr>
          <w:rPrChange w:id="457" w:author="Dattatraya More" w:date="2017-08-02T14:12:00Z">
            <w:rPr>
              <w:b/>
              <w:bCs w:val="0"/>
            </w:rPr>
          </w:rPrChange>
        </w:rPr>
        <w:t>11f</w:t>
      </w:r>
      <w:proofErr w:type="spellEnd"/>
      <w:r w:rsidR="009E6316" w:rsidRPr="009B4DBA">
        <w:rPr>
          <w:rPrChange w:id="458" w:author="Dattatraya More" w:date="2017-08-02T14:12:00Z">
            <w:rPr>
              <w:b/>
              <w:bCs w:val="0"/>
            </w:rPr>
          </w:rPrChange>
        </w:rPr>
        <w:t>:</w:t>
      </w:r>
      <w:r w:rsidR="009E6316" w:rsidRPr="0099036D">
        <w:t xml:space="preserve"> </w:t>
      </w:r>
      <w:proofErr w:type="spellStart"/>
      <w:r w:rsidR="009E6316" w:rsidRPr="0099036D">
        <w:t>GAN</w:t>
      </w:r>
      <w:proofErr w:type="spellEnd"/>
      <w:r w:rsidR="009E6316" w:rsidRPr="0099036D">
        <w:t xml:space="preserve"> implementation of generated output image</w:t>
      </w:r>
    </w:p>
    <w:p w14:paraId="06F206AE" w14:textId="77777777" w:rsidR="006A7009" w:rsidRDefault="006A7009" w:rsidP="006A7009"/>
    <w:p w14:paraId="5A12E0FB" w14:textId="3AD2E7B9" w:rsidR="007B34E0" w:rsidRPr="007B34E0" w:rsidRDefault="006A7009" w:rsidP="006A7009">
      <w:pPr>
        <w:pStyle w:val="LayoutInformationPACKT"/>
      </w:pPr>
      <w:proofErr w:type="spellStart"/>
      <w:r>
        <w:t>B08086_01_28.png</w:t>
      </w:r>
      <w:proofErr w:type="spellEnd"/>
    </w:p>
    <w:p w14:paraId="5F01490F" w14:textId="2A1CBE85" w:rsidR="00D0778E" w:rsidRPr="003349CA" w:rsidRDefault="00D0778E" w:rsidP="0099036D">
      <w:pPr>
        <w:pStyle w:val="Heading2"/>
        <w:rPr>
          <w:rFonts w:eastAsiaTheme="minorHAnsi"/>
        </w:rPr>
      </w:pPr>
      <w:r w:rsidRPr="0099036D">
        <w:rPr>
          <w:rFonts w:eastAsiaTheme="minorHAnsi"/>
        </w:rPr>
        <w:t xml:space="preserve">Application of </w:t>
      </w:r>
      <w:proofErr w:type="spellStart"/>
      <w:r w:rsidRPr="0099036D">
        <w:rPr>
          <w:rFonts w:eastAsiaTheme="minorHAnsi"/>
        </w:rPr>
        <w:t>GAN</w:t>
      </w:r>
      <w:proofErr w:type="spellEnd"/>
    </w:p>
    <w:p w14:paraId="1A326E76" w14:textId="77777777" w:rsidR="00664B42" w:rsidRDefault="00664B42" w:rsidP="00664B42">
      <w:pPr>
        <w:rPr>
          <w:lang w:val="en-GB"/>
        </w:rPr>
      </w:pPr>
    </w:p>
    <w:p w14:paraId="1BC4756B" w14:textId="588BDDAB" w:rsidR="00664B42" w:rsidRPr="008F279E" w:rsidRDefault="00664B42">
      <w:pPr>
        <w:pStyle w:val="NormalPACKT"/>
        <w:pPrChange w:id="459" w:author="Dattatraya More" w:date="2017-08-02T14:13:00Z">
          <w:pPr/>
        </w:pPrChange>
      </w:pPr>
      <w:r w:rsidRPr="0099036D">
        <w:t>G</w:t>
      </w:r>
      <w:r w:rsidR="00105A74" w:rsidRPr="003349CA">
        <w:t>enerative Advers</w:t>
      </w:r>
      <w:r w:rsidR="00EE66A0" w:rsidRPr="003349CA">
        <w:t>ar</w:t>
      </w:r>
      <w:r w:rsidR="00105A74" w:rsidRPr="00B321AC">
        <w:t>ial Network</w:t>
      </w:r>
      <w:r w:rsidRPr="00B321AC">
        <w:t xml:space="preserve"> is gaining lots of </w:t>
      </w:r>
      <w:r w:rsidR="00EE66A0" w:rsidRPr="00B321AC">
        <w:t>excitement</w:t>
      </w:r>
      <w:r w:rsidRPr="008F279E">
        <w:t xml:space="preserve"> in wide </w:t>
      </w:r>
      <w:r w:rsidR="00EE66A0" w:rsidRPr="008F279E">
        <w:t>variety</w:t>
      </w:r>
      <w:r w:rsidRPr="008F279E">
        <w:t xml:space="preserve"> of fields.</w:t>
      </w:r>
      <w:r w:rsidR="00EE66A0" w:rsidRPr="008F279E">
        <w:t xml:space="preserve"> Some of the exciting application of </w:t>
      </w:r>
      <w:proofErr w:type="spellStart"/>
      <w:r w:rsidR="00EE66A0" w:rsidRPr="008F279E">
        <w:t>GAN</w:t>
      </w:r>
      <w:proofErr w:type="spellEnd"/>
      <w:r w:rsidR="00EE66A0" w:rsidRPr="008F279E">
        <w:t xml:space="preserve"> in recent years are listed below: </w:t>
      </w:r>
    </w:p>
    <w:p w14:paraId="5C4AF20A" w14:textId="77777777" w:rsidR="00C128C6" w:rsidRDefault="00C128C6" w:rsidP="005E6692"/>
    <w:p w14:paraId="375D9E66" w14:textId="311FC9EE" w:rsidR="00EE66A0" w:rsidRPr="009B4DBA" w:rsidRDefault="009F6C6B">
      <w:pPr>
        <w:pStyle w:val="BulletPACKT"/>
        <w:rPr>
          <w:rFonts w:eastAsiaTheme="minorHAnsi"/>
          <w:rPrChange w:id="460" w:author="Dattatraya More" w:date="2017-08-02T14:13:00Z">
            <w:rPr/>
          </w:rPrChange>
        </w:rPr>
        <w:pPrChange w:id="461" w:author="Dattatraya More" w:date="2017-08-02T14:13:00Z">
          <w:pPr>
            <w:pStyle w:val="TextBody"/>
            <w:numPr>
              <w:numId w:val="22"/>
            </w:numPr>
            <w:spacing w:after="0" w:line="331" w:lineRule="auto"/>
            <w:ind w:left="720" w:hanging="360"/>
            <w:jc w:val="both"/>
          </w:pPr>
        </w:pPrChange>
      </w:pPr>
      <w:r w:rsidRPr="009B4DBA">
        <w:rPr>
          <w:rFonts w:eastAsiaTheme="minorHAnsi"/>
          <w:rPrChange w:id="462" w:author="Dattatraya More" w:date="2017-08-02T14:13:00Z">
            <w:rPr>
              <w:bCs w:val="0"/>
            </w:rPr>
          </w:rPrChange>
        </w:rPr>
        <w:t>Performing</w:t>
      </w:r>
      <w:r w:rsidR="00C128C6" w:rsidRPr="009B4DBA">
        <w:rPr>
          <w:rFonts w:eastAsiaTheme="minorHAnsi"/>
          <w:rPrChange w:id="463" w:author="Dattatraya More" w:date="2017-08-02T14:13:00Z">
            <w:rPr>
              <w:bCs w:val="0"/>
            </w:rPr>
          </w:rPrChange>
        </w:rPr>
        <w:t xml:space="preserve"> perform image completion, editing and </w:t>
      </w:r>
      <w:r w:rsidRPr="009B4DBA">
        <w:rPr>
          <w:rFonts w:eastAsiaTheme="minorHAnsi"/>
          <w:rPrChange w:id="464" w:author="Dattatraya More" w:date="2017-08-02T14:13:00Z">
            <w:rPr>
              <w:bCs w:val="0"/>
            </w:rPr>
          </w:rPrChange>
        </w:rPr>
        <w:t xml:space="preserve">painting through Conditional </w:t>
      </w:r>
      <w:proofErr w:type="spellStart"/>
      <w:r w:rsidRPr="009B4DBA">
        <w:rPr>
          <w:rFonts w:eastAsiaTheme="minorHAnsi"/>
          <w:rPrChange w:id="465" w:author="Dattatraya More" w:date="2017-08-02T14:13:00Z">
            <w:rPr>
              <w:bCs w:val="0"/>
            </w:rPr>
          </w:rPrChange>
        </w:rPr>
        <w:t>GAN</w:t>
      </w:r>
      <w:proofErr w:type="spellEnd"/>
      <w:r w:rsidR="00C128C6" w:rsidRPr="009B4DBA">
        <w:rPr>
          <w:rFonts w:eastAsiaTheme="minorHAnsi"/>
          <w:rPrChange w:id="466" w:author="Dattatraya More" w:date="2017-08-02T14:13:00Z">
            <w:rPr>
              <w:bCs w:val="0"/>
            </w:rPr>
          </w:rPrChange>
        </w:rPr>
        <w:t xml:space="preserve">. </w:t>
      </w:r>
      <w:r w:rsidR="00EE66A0" w:rsidRPr="009B4DBA">
        <w:rPr>
          <w:rFonts w:eastAsiaTheme="minorHAnsi"/>
          <w:rPrChange w:id="467" w:author="Dattatraya More" w:date="2017-08-02T14:13:00Z">
            <w:rPr>
              <w:bCs w:val="0"/>
            </w:rPr>
          </w:rPrChange>
        </w:rPr>
        <w:t>Details will be covered in Chapter 2.</w:t>
      </w:r>
    </w:p>
    <w:p w14:paraId="6EE712C2" w14:textId="5864E130" w:rsidR="00C128C6" w:rsidRPr="009B4DBA" w:rsidRDefault="009F6C6B">
      <w:pPr>
        <w:pStyle w:val="BulletPACKT"/>
        <w:rPr>
          <w:rFonts w:eastAsiaTheme="minorHAnsi"/>
          <w:rPrChange w:id="468" w:author="Dattatraya More" w:date="2017-08-02T14:13:00Z">
            <w:rPr/>
          </w:rPrChange>
        </w:rPr>
        <w:pPrChange w:id="469" w:author="Dattatraya More" w:date="2017-08-02T14:13:00Z">
          <w:pPr>
            <w:pStyle w:val="TextBody"/>
            <w:numPr>
              <w:numId w:val="22"/>
            </w:numPr>
            <w:spacing w:after="0" w:line="331" w:lineRule="auto"/>
            <w:ind w:left="720" w:hanging="360"/>
            <w:jc w:val="both"/>
          </w:pPr>
        </w:pPrChange>
      </w:pPr>
      <w:r w:rsidRPr="009B4DBA">
        <w:rPr>
          <w:rFonts w:eastAsiaTheme="minorHAnsi"/>
          <w:rPrChange w:id="470" w:author="Dattatraya More" w:date="2017-08-02T14:13:00Z">
            <w:rPr>
              <w:bCs w:val="0"/>
            </w:rPr>
          </w:rPrChange>
        </w:rPr>
        <w:t xml:space="preserve">Producing audio and recognizing speech from sentence using </w:t>
      </w:r>
      <w:proofErr w:type="spellStart"/>
      <w:r w:rsidRPr="009B4DBA">
        <w:rPr>
          <w:rFonts w:eastAsiaTheme="minorHAnsi"/>
          <w:rPrChange w:id="471" w:author="Dattatraya More" w:date="2017-08-02T14:13:00Z">
            <w:rPr>
              <w:bCs w:val="0"/>
            </w:rPr>
          </w:rPrChange>
        </w:rPr>
        <w:t>WaveNet</w:t>
      </w:r>
      <w:proofErr w:type="spellEnd"/>
      <w:r w:rsidRPr="009B4DBA">
        <w:rPr>
          <w:rFonts w:eastAsiaTheme="minorHAnsi"/>
          <w:rPrChange w:id="472" w:author="Dattatraya More" w:date="2017-08-02T14:13:00Z">
            <w:rPr>
              <w:bCs w:val="0"/>
            </w:rPr>
          </w:rPrChange>
        </w:rPr>
        <w:t xml:space="preserve"> </w:t>
      </w:r>
      <w:r w:rsidR="00C128C6" w:rsidRPr="009B4DBA">
        <w:rPr>
          <w:rFonts w:eastAsiaTheme="minorHAnsi"/>
          <w:rPrChange w:id="473" w:author="Dattatraya More" w:date="2017-08-02T14:13:00Z">
            <w:rPr>
              <w:bCs w:val="0"/>
            </w:rPr>
          </w:rPrChange>
        </w:rPr>
        <w:t>neural model.</w:t>
      </w:r>
      <w:r w:rsidR="00EE66A0" w:rsidRPr="009B4DBA">
        <w:rPr>
          <w:rFonts w:eastAsiaTheme="minorHAnsi"/>
          <w:rPrChange w:id="474" w:author="Dattatraya More" w:date="2017-08-02T14:13:00Z">
            <w:rPr>
              <w:bCs w:val="0"/>
            </w:rPr>
          </w:rPrChange>
        </w:rPr>
        <w:t xml:space="preserve"> Details will be covered in Chapter 2.</w:t>
      </w:r>
    </w:p>
    <w:p w14:paraId="06D09D64" w14:textId="5C12CE0C" w:rsidR="00EE66A0" w:rsidRPr="008F279E" w:rsidRDefault="00EE66A0">
      <w:pPr>
        <w:pStyle w:val="BulletPACKT"/>
        <w:pPrChange w:id="475" w:author="Dattatraya More" w:date="2017-08-02T14:13:00Z">
          <w:pPr>
            <w:pStyle w:val="ListParagraph"/>
            <w:numPr>
              <w:numId w:val="22"/>
            </w:numPr>
            <w:ind w:hanging="360"/>
          </w:pPr>
        </w:pPrChange>
      </w:pPr>
      <w:r w:rsidRPr="008F279E">
        <w:t>Trans</w:t>
      </w:r>
      <w:r w:rsidR="00556BA8" w:rsidRPr="008F279E">
        <w:t xml:space="preserve">lating one image to another (like Horse to Zebra) with </w:t>
      </w:r>
      <w:proofErr w:type="spellStart"/>
      <w:r w:rsidR="00556BA8" w:rsidRPr="009B4DBA">
        <w:rPr>
          <w:rPrChange w:id="476" w:author="Dattatraya More" w:date="2017-08-02T14:13:00Z">
            <w:rPr>
              <w:b/>
              <w:bCs w:val="0"/>
            </w:rPr>
          </w:rPrChange>
        </w:rPr>
        <w:t>CycleGAN</w:t>
      </w:r>
      <w:proofErr w:type="spellEnd"/>
      <w:r w:rsidRPr="0099036D">
        <w:t xml:space="preserve">. </w:t>
      </w:r>
      <w:r w:rsidRPr="009B4DBA">
        <w:rPr>
          <w:rFonts w:eastAsiaTheme="minorHAnsi"/>
          <w:rPrChange w:id="477" w:author="Dattatraya More" w:date="2017-08-02T14:13:00Z">
            <w:rPr>
              <w:bCs w:val="0"/>
            </w:rPr>
          </w:rPrChange>
        </w:rPr>
        <w:t>Details will be covered in Chapter 2.</w:t>
      </w:r>
    </w:p>
    <w:p w14:paraId="1FED6D5E" w14:textId="77777777" w:rsidR="00EE66A0" w:rsidRPr="008F279E" w:rsidRDefault="00664B42">
      <w:pPr>
        <w:pStyle w:val="BulletPACKT"/>
        <w:pPrChange w:id="478" w:author="Dattatraya More" w:date="2017-08-02T14:13:00Z">
          <w:pPr>
            <w:pStyle w:val="ListParagraph"/>
            <w:numPr>
              <w:numId w:val="22"/>
            </w:numPr>
            <w:ind w:hanging="360"/>
          </w:pPr>
        </w:pPrChange>
      </w:pPr>
      <w:r w:rsidRPr="009B4DBA">
        <w:rPr>
          <w:rFonts w:eastAsiaTheme="minorHAnsi"/>
          <w:rPrChange w:id="479" w:author="Dattatraya More" w:date="2017-08-02T14:13:00Z">
            <w:rPr>
              <w:bCs w:val="0"/>
            </w:rPr>
          </w:rPrChange>
        </w:rPr>
        <w:t>Automatic synthesis of realistic images from text</w:t>
      </w:r>
      <w:r w:rsidR="00EE66A0" w:rsidRPr="009B4DBA">
        <w:rPr>
          <w:rFonts w:eastAsiaTheme="minorHAnsi"/>
          <w:rPrChange w:id="480" w:author="Dattatraya More" w:date="2017-08-02T14:13:00Z">
            <w:rPr>
              <w:bCs w:val="0"/>
            </w:rPr>
          </w:rPrChange>
        </w:rPr>
        <w:t xml:space="preserve">ual sentence using </w:t>
      </w:r>
      <w:proofErr w:type="spellStart"/>
      <w:r w:rsidR="00EE66A0" w:rsidRPr="009B4DBA">
        <w:rPr>
          <w:rFonts w:eastAsiaTheme="minorHAnsi"/>
          <w:rPrChange w:id="481" w:author="Dattatraya More" w:date="2017-08-02T14:13:00Z">
            <w:rPr>
              <w:bCs w:val="0"/>
            </w:rPr>
          </w:rPrChange>
        </w:rPr>
        <w:t>StackGAN</w:t>
      </w:r>
      <w:proofErr w:type="spellEnd"/>
      <w:r w:rsidR="00EE66A0" w:rsidRPr="009B4DBA">
        <w:rPr>
          <w:rFonts w:eastAsiaTheme="minorHAnsi"/>
          <w:rPrChange w:id="482" w:author="Dattatraya More" w:date="2017-08-02T14:13:00Z">
            <w:rPr>
              <w:bCs w:val="0"/>
            </w:rPr>
          </w:rPrChange>
        </w:rPr>
        <w:t>. Details will be covered in Chapter 3.</w:t>
      </w:r>
    </w:p>
    <w:p w14:paraId="6CA22100" w14:textId="4FAB1EF8" w:rsidR="00664B42" w:rsidRPr="008F279E" w:rsidRDefault="00EE66A0">
      <w:pPr>
        <w:pStyle w:val="BulletPACKT"/>
        <w:pPrChange w:id="483" w:author="Dattatraya More" w:date="2017-08-02T14:13:00Z">
          <w:pPr>
            <w:pStyle w:val="ListParagraph"/>
            <w:numPr>
              <w:numId w:val="22"/>
            </w:numPr>
            <w:ind w:hanging="360"/>
          </w:pPr>
        </w:pPrChange>
      </w:pPr>
      <w:r w:rsidRPr="008F279E">
        <w:t xml:space="preserve"> Transferring style from one domain to another domain using Discovery </w:t>
      </w:r>
      <w:proofErr w:type="spellStart"/>
      <w:r w:rsidRPr="008F279E">
        <w:t>GAN</w:t>
      </w:r>
      <w:proofErr w:type="spellEnd"/>
      <w:r w:rsidRPr="008F279E">
        <w:t xml:space="preserve"> (</w:t>
      </w:r>
      <w:proofErr w:type="spellStart"/>
      <w:r w:rsidRPr="009B4DBA">
        <w:rPr>
          <w:rPrChange w:id="484" w:author="Dattatraya More" w:date="2017-08-02T14:13:00Z">
            <w:rPr>
              <w:b/>
              <w:bCs w:val="0"/>
            </w:rPr>
          </w:rPrChange>
        </w:rPr>
        <w:t>DiscoGAN</w:t>
      </w:r>
      <w:proofErr w:type="spellEnd"/>
      <w:r w:rsidRPr="0099036D">
        <w:t xml:space="preserve">). </w:t>
      </w:r>
      <w:r w:rsidRPr="009B4DBA">
        <w:rPr>
          <w:rFonts w:eastAsiaTheme="minorHAnsi"/>
          <w:rPrChange w:id="485" w:author="Dattatraya More" w:date="2017-08-02T14:13:00Z">
            <w:rPr>
              <w:bCs w:val="0"/>
            </w:rPr>
          </w:rPrChange>
        </w:rPr>
        <w:t xml:space="preserve">Details will be covered in Chapter </w:t>
      </w:r>
      <w:ins w:id="486" w:author="Microsoft Office User" w:date="2017-08-04T12:58:00Z">
        <w:r w:rsidR="00BB4EA3">
          <w:rPr>
            <w:rFonts w:eastAsiaTheme="minorHAnsi"/>
          </w:rPr>
          <w:t>3</w:t>
        </w:r>
      </w:ins>
      <w:del w:id="487" w:author="Microsoft Office User" w:date="2017-08-04T12:58:00Z">
        <w:r w:rsidRPr="009B4DBA" w:rsidDel="00BB4EA3">
          <w:rPr>
            <w:rFonts w:eastAsiaTheme="minorHAnsi"/>
            <w:rPrChange w:id="488" w:author="Dattatraya More" w:date="2017-08-02T14:13:00Z">
              <w:rPr>
                <w:bCs w:val="0"/>
              </w:rPr>
            </w:rPrChange>
          </w:rPr>
          <w:delText>4</w:delText>
        </w:r>
      </w:del>
    </w:p>
    <w:p w14:paraId="423463D7" w14:textId="308182A4" w:rsidR="00C128C6" w:rsidRPr="008F279E" w:rsidRDefault="009F6C6B">
      <w:pPr>
        <w:pStyle w:val="BulletPACKT"/>
        <w:pPrChange w:id="489" w:author="Dattatraya More" w:date="2017-08-02T14:13:00Z">
          <w:pPr>
            <w:pStyle w:val="ListParagraph"/>
            <w:numPr>
              <w:numId w:val="22"/>
            </w:numPr>
            <w:ind w:hanging="360"/>
          </w:pPr>
        </w:pPrChange>
      </w:pPr>
      <w:r w:rsidRPr="008F279E">
        <w:t xml:space="preserve">Enhancing image quality and generating high resolution image with </w:t>
      </w:r>
      <w:ins w:id="490" w:author="Microsoft Office User" w:date="2017-08-04T12:59:00Z">
        <w:r w:rsidR="00BB4EA3">
          <w:t xml:space="preserve">pre-trained model using </w:t>
        </w:r>
      </w:ins>
      <w:proofErr w:type="spellStart"/>
      <w:r w:rsidRPr="009B4DBA">
        <w:rPr>
          <w:rPrChange w:id="491" w:author="Dattatraya More" w:date="2017-08-02T14:13:00Z">
            <w:rPr>
              <w:b/>
              <w:bCs w:val="0"/>
            </w:rPr>
          </w:rPrChange>
        </w:rPr>
        <w:t>SRGAN</w:t>
      </w:r>
      <w:proofErr w:type="spellEnd"/>
      <w:r w:rsidRPr="0099036D">
        <w:t>.</w:t>
      </w:r>
      <w:r w:rsidR="001E4CF8" w:rsidRPr="003349CA">
        <w:t xml:space="preserve"> </w:t>
      </w:r>
      <w:r w:rsidR="001E4CF8" w:rsidRPr="009B4DBA">
        <w:rPr>
          <w:rFonts w:eastAsiaTheme="minorHAnsi"/>
          <w:rPrChange w:id="492" w:author="Dattatraya More" w:date="2017-08-02T14:13:00Z">
            <w:rPr>
              <w:bCs w:val="0"/>
            </w:rPr>
          </w:rPrChange>
        </w:rPr>
        <w:t xml:space="preserve">Details will be covered in Chapter </w:t>
      </w:r>
      <w:ins w:id="493" w:author="Microsoft Office User" w:date="2017-08-04T12:58:00Z">
        <w:r w:rsidR="00BB4EA3">
          <w:rPr>
            <w:rFonts w:eastAsiaTheme="minorHAnsi"/>
          </w:rPr>
          <w:t>4</w:t>
        </w:r>
      </w:ins>
      <w:del w:id="494" w:author="Microsoft Office User" w:date="2017-08-04T12:58:00Z">
        <w:r w:rsidR="001E4CF8" w:rsidRPr="009B4DBA" w:rsidDel="00BB4EA3">
          <w:rPr>
            <w:rFonts w:eastAsiaTheme="minorHAnsi"/>
            <w:rPrChange w:id="495" w:author="Dattatraya More" w:date="2017-08-02T14:13:00Z">
              <w:rPr>
                <w:bCs w:val="0"/>
              </w:rPr>
            </w:rPrChange>
          </w:rPr>
          <w:delText>5</w:delText>
        </w:r>
      </w:del>
      <w:r w:rsidR="001E4CF8" w:rsidRPr="009B4DBA">
        <w:rPr>
          <w:rFonts w:eastAsiaTheme="minorHAnsi"/>
          <w:rPrChange w:id="496" w:author="Dattatraya More" w:date="2017-08-02T14:13:00Z">
            <w:rPr>
              <w:bCs w:val="0"/>
            </w:rPr>
          </w:rPrChange>
        </w:rPr>
        <w:t>.</w:t>
      </w:r>
    </w:p>
    <w:p w14:paraId="0F4B06BF" w14:textId="6F03D49E" w:rsidR="001E4CF8" w:rsidRPr="0099036D" w:rsidRDefault="009F6C6B">
      <w:pPr>
        <w:pStyle w:val="BulletPACKT"/>
        <w:pPrChange w:id="497" w:author="Dattatraya More" w:date="2017-08-02T14:13:00Z">
          <w:pPr>
            <w:pStyle w:val="ListParagraph"/>
            <w:numPr>
              <w:numId w:val="22"/>
            </w:numPr>
            <w:ind w:hanging="360"/>
          </w:pPr>
        </w:pPrChange>
      </w:pPr>
      <w:r w:rsidRPr="008F279E">
        <w:lastRenderedPageBreak/>
        <w:t xml:space="preserve">Generating Realistic Image from Attribute: Let say </w:t>
      </w:r>
      <w:r w:rsidRPr="009B4DBA">
        <w:rPr>
          <w:rFonts w:eastAsiaTheme="minorHAnsi"/>
          <w:rPrChange w:id="498" w:author="Dattatraya More" w:date="2017-08-02T14:13:00Z">
            <w:rPr>
              <w:bCs w:val="0"/>
            </w:rPr>
          </w:rPrChange>
        </w:rPr>
        <w:t>a burglar</w:t>
      </w:r>
      <w:r w:rsidR="00125096" w:rsidRPr="009B4DBA">
        <w:rPr>
          <w:rFonts w:eastAsiaTheme="minorHAnsi"/>
          <w:rPrChange w:id="499" w:author="Dattatraya More" w:date="2017-08-02T14:13:00Z">
            <w:rPr>
              <w:bCs w:val="0"/>
            </w:rPr>
          </w:rPrChange>
        </w:rPr>
        <w:t xml:space="preserve"> come to your apartment but you </w:t>
      </w:r>
      <w:r w:rsidRPr="009B4DBA">
        <w:rPr>
          <w:rFonts w:eastAsiaTheme="minorHAnsi"/>
          <w:rPrChange w:id="500" w:author="Dattatraya More" w:date="2017-08-02T14:13:00Z">
            <w:rPr>
              <w:bCs w:val="0"/>
            </w:rPr>
          </w:rPrChange>
        </w:rPr>
        <w:t xml:space="preserve">don’t have any </w:t>
      </w:r>
      <w:r w:rsidR="00125096" w:rsidRPr="009B4DBA">
        <w:rPr>
          <w:rFonts w:eastAsiaTheme="minorHAnsi"/>
          <w:rPrChange w:id="501" w:author="Dattatraya More" w:date="2017-08-02T14:13:00Z">
            <w:rPr>
              <w:bCs w:val="0"/>
            </w:rPr>
          </w:rPrChange>
        </w:rPr>
        <w:t>picture of him</w:t>
      </w:r>
      <w:r w:rsidRPr="009B4DBA">
        <w:rPr>
          <w:rFonts w:eastAsiaTheme="minorHAnsi"/>
          <w:rPrChange w:id="502" w:author="Dattatraya More" w:date="2017-08-02T14:13:00Z">
            <w:rPr>
              <w:bCs w:val="0"/>
            </w:rPr>
          </w:rPrChange>
        </w:rPr>
        <w:t>/her</w:t>
      </w:r>
      <w:r w:rsidR="00125096" w:rsidRPr="009B4DBA">
        <w:rPr>
          <w:rFonts w:eastAsiaTheme="minorHAnsi"/>
          <w:rPrChange w:id="503" w:author="Dattatraya More" w:date="2017-08-02T14:13:00Z">
            <w:rPr>
              <w:bCs w:val="0"/>
            </w:rPr>
          </w:rPrChange>
        </w:rPr>
        <w:t xml:space="preserve">. </w:t>
      </w:r>
      <w:r w:rsidRPr="009B4DBA">
        <w:rPr>
          <w:rFonts w:eastAsiaTheme="minorHAnsi"/>
          <w:rPrChange w:id="504" w:author="Dattatraya More" w:date="2017-08-02T14:13:00Z">
            <w:rPr>
              <w:bCs w:val="0"/>
            </w:rPr>
          </w:rPrChange>
        </w:rPr>
        <w:t>Now the system a</w:t>
      </w:r>
      <w:r w:rsidR="00F4693D" w:rsidRPr="009B4DBA">
        <w:rPr>
          <w:rFonts w:eastAsiaTheme="minorHAnsi"/>
          <w:rPrChange w:id="505" w:author="Dattatraya More" w:date="2017-08-02T14:13:00Z">
            <w:rPr>
              <w:bCs w:val="0"/>
            </w:rPr>
          </w:rPrChange>
        </w:rPr>
        <w:t xml:space="preserve">t police station could generate </w:t>
      </w:r>
      <w:r w:rsidRPr="009B4DBA">
        <w:rPr>
          <w:rFonts w:eastAsiaTheme="minorHAnsi"/>
          <w:rPrChange w:id="506" w:author="Dattatraya More" w:date="2017-08-02T14:13:00Z">
            <w:rPr>
              <w:b/>
              <w:bCs w:val="0"/>
            </w:rPr>
          </w:rPrChange>
        </w:rPr>
        <w:t>realistic image of the thief based on the description provided by you</w:t>
      </w:r>
      <w:r w:rsidR="00125096" w:rsidRPr="009B4DBA">
        <w:rPr>
          <w:rFonts w:eastAsiaTheme="minorHAnsi"/>
          <w:rPrChange w:id="507" w:author="Dattatraya More" w:date="2017-08-02T14:13:00Z">
            <w:rPr>
              <w:bCs w:val="0"/>
            </w:rPr>
          </w:rPrChange>
        </w:rPr>
        <w:t xml:space="preserve"> and search from database.</w:t>
      </w:r>
      <w:r w:rsidR="001E4CF8" w:rsidRPr="009B4DBA">
        <w:rPr>
          <w:rFonts w:eastAsiaTheme="minorHAnsi"/>
          <w:rPrChange w:id="508" w:author="Dattatraya More" w:date="2017-08-02T14:13:00Z">
            <w:rPr>
              <w:bCs w:val="0"/>
            </w:rPr>
          </w:rPrChange>
        </w:rPr>
        <w:t xml:space="preserve"> For more i</w:t>
      </w:r>
      <w:r w:rsidRPr="009B4DBA">
        <w:rPr>
          <w:rFonts w:eastAsiaTheme="minorHAnsi"/>
          <w:rPrChange w:id="509" w:author="Dattatraya More" w:date="2017-08-02T14:13:00Z">
            <w:rPr>
              <w:bCs w:val="0"/>
            </w:rPr>
          </w:rPrChange>
        </w:rPr>
        <w:t>nformation</w:t>
      </w:r>
      <w:r w:rsidR="001E4CF8" w:rsidRPr="009B4DBA">
        <w:rPr>
          <w:rFonts w:eastAsiaTheme="minorHAnsi"/>
          <w:rPrChange w:id="510" w:author="Dattatraya More" w:date="2017-08-02T14:13:00Z">
            <w:rPr>
              <w:bCs w:val="0"/>
            </w:rPr>
          </w:rPrChange>
        </w:rPr>
        <w:t xml:space="preserve"> refer</w:t>
      </w:r>
      <w:r w:rsidRPr="009B4DBA">
        <w:rPr>
          <w:rFonts w:eastAsiaTheme="minorHAnsi"/>
          <w:rPrChange w:id="511" w:author="Dattatraya More" w:date="2017-08-02T14:13:00Z">
            <w:rPr>
              <w:bCs w:val="0"/>
            </w:rPr>
          </w:rPrChange>
        </w:rPr>
        <w:t xml:space="preserve">- </w:t>
      </w:r>
      <w:proofErr w:type="spellStart"/>
      <w:r w:rsidRPr="009B4DBA">
        <w:rPr>
          <w:rFonts w:eastAsiaTheme="minorHAnsi"/>
          <w:rPrChange w:id="512" w:author="Dattatraya More" w:date="2017-08-02T14:13:00Z">
            <w:rPr>
              <w:bCs w:val="0"/>
            </w:rPr>
          </w:rPrChange>
        </w:rPr>
        <w:t>arXiv</w:t>
      </w:r>
      <w:proofErr w:type="spellEnd"/>
      <w:r w:rsidRPr="009B4DBA">
        <w:rPr>
          <w:rFonts w:eastAsiaTheme="minorHAnsi"/>
          <w:rPrChange w:id="513" w:author="Dattatraya More" w:date="2017-08-02T14:13:00Z">
            <w:rPr>
              <w:bCs w:val="0"/>
            </w:rPr>
          </w:rPrChange>
        </w:rPr>
        <w:t>:</w:t>
      </w:r>
      <w:r w:rsidR="000715C4" w:rsidRPr="009B4DBA">
        <w:rPr>
          <w:rFonts w:eastAsiaTheme="minorHAnsi"/>
          <w:rPrChange w:id="514" w:author="Dattatraya More" w:date="2017-08-02T14:13:00Z">
            <w:rPr>
              <w:bCs w:val="0"/>
              <w:i/>
            </w:rPr>
          </w:rPrChange>
        </w:rPr>
        <w:t xml:space="preserve"> 1605.05396, </w:t>
      </w:r>
      <w:r w:rsidR="00F4693D" w:rsidRPr="009B4DBA">
        <w:rPr>
          <w:rFonts w:eastAsiaTheme="minorHAnsi"/>
          <w:rPrChange w:id="515" w:author="Dattatraya More" w:date="2017-08-02T14:13:00Z">
            <w:rPr>
              <w:bCs w:val="0"/>
              <w:i/>
            </w:rPr>
          </w:rPrChange>
        </w:rPr>
        <w:t>2016</w:t>
      </w:r>
    </w:p>
    <w:p w14:paraId="6095325E" w14:textId="692AC9FF" w:rsidR="009F6C6B" w:rsidRPr="0099036D" w:rsidRDefault="00664B42">
      <w:pPr>
        <w:pStyle w:val="BulletEndPACKT"/>
        <w:pPrChange w:id="516" w:author="Dattatraya More" w:date="2017-08-02T14:13:00Z">
          <w:pPr>
            <w:pStyle w:val="ListParagraph"/>
            <w:numPr>
              <w:numId w:val="22"/>
            </w:numPr>
            <w:ind w:hanging="360"/>
          </w:pPr>
        </w:pPrChange>
      </w:pPr>
      <w:r w:rsidRPr="009B4DBA">
        <w:rPr>
          <w:rPrChange w:id="517" w:author="Dattatraya More" w:date="2017-08-02T14:13:00Z">
            <w:rPr>
              <w:bCs w:val="0"/>
              <w:color w:val="333333"/>
              <w:sz w:val="23"/>
              <w:szCs w:val="23"/>
              <w:shd w:val="clear" w:color="auto" w:fill="FFFFFF"/>
            </w:rPr>
          </w:rPrChange>
        </w:rPr>
        <w:t>Predicting the next frame in a vid</w:t>
      </w:r>
      <w:r w:rsidR="001E4CF8" w:rsidRPr="009B4DBA">
        <w:rPr>
          <w:rPrChange w:id="518" w:author="Dattatraya More" w:date="2017-08-02T14:13:00Z">
            <w:rPr>
              <w:bCs w:val="0"/>
              <w:color w:val="333333"/>
              <w:sz w:val="23"/>
              <w:szCs w:val="23"/>
              <w:shd w:val="clear" w:color="auto" w:fill="FFFFFF"/>
            </w:rPr>
          </w:rPrChange>
        </w:rPr>
        <w:t>eo or dynamic video generation: (</w:t>
      </w:r>
      <w:r w:rsidRPr="0099036D">
        <w:rPr>
          <w:rStyle w:val="URLPACKT"/>
          <w:rPrChange w:id="519" w:author="Dattatraya More" w:date="2017-08-02T14:13:00Z">
            <w:rPr>
              <w:bCs w:val="0"/>
              <w:color w:val="333333"/>
              <w:sz w:val="23"/>
              <w:szCs w:val="23"/>
              <w:shd w:val="clear" w:color="auto" w:fill="FFFFFF"/>
            </w:rPr>
          </w:rPrChange>
        </w:rPr>
        <w:t>http://</w:t>
      </w:r>
      <w:proofErr w:type="spellStart"/>
      <w:r w:rsidRPr="0099036D">
        <w:rPr>
          <w:rStyle w:val="URLPACKT"/>
          <w:rPrChange w:id="520" w:author="Dattatraya More" w:date="2017-08-02T14:13:00Z">
            <w:rPr>
              <w:bCs w:val="0"/>
              <w:color w:val="333333"/>
              <w:sz w:val="23"/>
              <w:szCs w:val="23"/>
              <w:shd w:val="clear" w:color="auto" w:fill="FFFFFF"/>
            </w:rPr>
          </w:rPrChange>
        </w:rPr>
        <w:t>carlvondrick.com</w:t>
      </w:r>
      <w:proofErr w:type="spellEnd"/>
      <w:r w:rsidRPr="0099036D">
        <w:rPr>
          <w:rStyle w:val="URLPACKT"/>
          <w:rPrChange w:id="521" w:author="Dattatraya More" w:date="2017-08-02T14:13:00Z">
            <w:rPr>
              <w:bCs w:val="0"/>
              <w:color w:val="333333"/>
              <w:sz w:val="23"/>
              <w:szCs w:val="23"/>
              <w:shd w:val="clear" w:color="auto" w:fill="FFFFFF"/>
            </w:rPr>
          </w:rPrChange>
        </w:rPr>
        <w:t>/</w:t>
      </w:r>
      <w:proofErr w:type="spellStart"/>
      <w:r w:rsidRPr="0099036D">
        <w:rPr>
          <w:rStyle w:val="URLPACKT"/>
          <w:rPrChange w:id="522" w:author="Dattatraya More" w:date="2017-08-02T14:13:00Z">
            <w:rPr>
              <w:bCs w:val="0"/>
              <w:color w:val="333333"/>
              <w:sz w:val="23"/>
              <w:szCs w:val="23"/>
              <w:shd w:val="clear" w:color="auto" w:fill="FFFFFF"/>
            </w:rPr>
          </w:rPrChange>
        </w:rPr>
        <w:t>tinyvideo</w:t>
      </w:r>
      <w:proofErr w:type="spellEnd"/>
      <w:r w:rsidRPr="0099036D">
        <w:rPr>
          <w:rStyle w:val="URLPACKT"/>
          <w:rPrChange w:id="523" w:author="Dattatraya More" w:date="2017-08-02T14:13:00Z">
            <w:rPr>
              <w:bCs w:val="0"/>
              <w:color w:val="333333"/>
              <w:sz w:val="23"/>
              <w:szCs w:val="23"/>
              <w:shd w:val="clear" w:color="auto" w:fill="FFFFFF"/>
            </w:rPr>
          </w:rPrChange>
        </w:rPr>
        <w:t>/</w:t>
      </w:r>
      <w:r w:rsidR="001E4CF8" w:rsidRPr="009B4DBA">
        <w:rPr>
          <w:rPrChange w:id="524" w:author="Dattatraya More" w:date="2017-08-02T14:13:00Z">
            <w:rPr>
              <w:bCs w:val="0"/>
              <w:color w:val="333333"/>
              <w:sz w:val="23"/>
              <w:szCs w:val="23"/>
              <w:shd w:val="clear" w:color="auto" w:fill="FFFFFF"/>
            </w:rPr>
          </w:rPrChange>
        </w:rPr>
        <w:t>)</w:t>
      </w:r>
    </w:p>
    <w:p w14:paraId="013C4DE3" w14:textId="77777777" w:rsidR="009F6C6B" w:rsidRDefault="009F6C6B" w:rsidP="00125096">
      <w:pPr>
        <w:ind w:right="480"/>
        <w:rPr>
          <w:rFonts w:ascii="Georgia" w:hAnsi="Georgia"/>
          <w:color w:val="333333"/>
          <w:sz w:val="21"/>
          <w:szCs w:val="21"/>
        </w:rPr>
      </w:pPr>
    </w:p>
    <w:p w14:paraId="719CBB90" w14:textId="1EFF5423" w:rsidR="00D0778E" w:rsidRPr="008F279E" w:rsidRDefault="00D0778E" w:rsidP="003349CA">
      <w:pPr>
        <w:pStyle w:val="Heading2"/>
        <w:rPr>
          <w:rFonts w:eastAsiaTheme="minorHAnsi"/>
        </w:rPr>
      </w:pPr>
      <w:commentRangeStart w:id="525"/>
      <w:commentRangeStart w:id="526"/>
      <w:r w:rsidRPr="003349CA">
        <w:rPr>
          <w:rFonts w:eastAsiaTheme="minorHAnsi"/>
        </w:rPr>
        <w:t xml:space="preserve">Image generation with </w:t>
      </w:r>
      <w:del w:id="527" w:author="Dattatraya More" w:date="2017-08-02T14:23:00Z">
        <w:r w:rsidRPr="003349CA" w:rsidDel="00CA33D4">
          <w:rPr>
            <w:rFonts w:eastAsiaTheme="minorHAnsi"/>
          </w:rPr>
          <w:delText>Deep Convolution</w:delText>
        </w:r>
        <w:r w:rsidRPr="00B321AC" w:rsidDel="00CA33D4">
          <w:rPr>
            <w:rFonts w:eastAsiaTheme="minorHAnsi"/>
          </w:rPr>
          <w:delText xml:space="preserve">al Generative </w:delText>
        </w:r>
        <w:commentRangeEnd w:id="525"/>
        <w:r w:rsidR="00CA33D4" w:rsidRPr="00CA33D4" w:rsidDel="00CA33D4">
          <w:rPr>
            <w:rPrChange w:id="528" w:author="Dattatraya More" w:date="2017-08-02T14:23:00Z">
              <w:rPr>
                <w:rStyle w:val="CommentReference"/>
                <w:b w:val="0"/>
                <w:iCs w:val="0"/>
                <w:color w:val="auto"/>
                <w:lang w:val="en-US"/>
              </w:rPr>
            </w:rPrChange>
          </w:rPr>
          <w:commentReference w:id="525"/>
        </w:r>
      </w:del>
      <w:commentRangeEnd w:id="526"/>
      <w:r w:rsidR="00C30A6F">
        <w:rPr>
          <w:rStyle w:val="CommentReference"/>
          <w:b w:val="0"/>
          <w:iCs w:val="0"/>
          <w:color w:val="auto"/>
          <w:lang w:val="en-US"/>
        </w:rPr>
        <w:commentReference w:id="526"/>
      </w:r>
      <w:del w:id="529" w:author="Dattatraya More" w:date="2017-08-02T14:23:00Z">
        <w:r w:rsidRPr="003349CA" w:rsidDel="00CA33D4">
          <w:rPr>
            <w:rFonts w:eastAsiaTheme="minorHAnsi"/>
          </w:rPr>
          <w:delText>Adversarial Network (DCGAN</w:delText>
        </w:r>
        <w:r w:rsidRPr="00B321AC" w:rsidDel="00CA33D4">
          <w:rPr>
            <w:rFonts w:eastAsiaTheme="minorHAnsi"/>
          </w:rPr>
          <w:delText>)</w:delText>
        </w:r>
      </w:del>
      <w:proofErr w:type="spellStart"/>
      <w:ins w:id="530" w:author="Dattatraya More" w:date="2017-08-02T14:23:00Z">
        <w:r w:rsidR="00CA33D4" w:rsidRPr="00B321AC">
          <w:rPr>
            <w:rFonts w:eastAsiaTheme="minorHAnsi"/>
          </w:rPr>
          <w:t>DCGAN</w:t>
        </w:r>
      </w:ins>
      <w:proofErr w:type="spellEnd"/>
      <w:r w:rsidRPr="00B321AC">
        <w:rPr>
          <w:rFonts w:eastAsiaTheme="minorHAnsi"/>
        </w:rPr>
        <w:t xml:space="preserve"> using </w:t>
      </w:r>
      <w:proofErr w:type="spellStart"/>
      <w:r w:rsidRPr="00B321AC">
        <w:rPr>
          <w:rFonts w:eastAsiaTheme="minorHAnsi"/>
        </w:rPr>
        <w:t>Keras</w:t>
      </w:r>
      <w:proofErr w:type="spellEnd"/>
    </w:p>
    <w:p w14:paraId="5ED784CD" w14:textId="77777777" w:rsidR="001222DB" w:rsidRDefault="001222DB" w:rsidP="001222DB">
      <w:pPr>
        <w:rPr>
          <w:lang w:val="en-GB"/>
        </w:rPr>
      </w:pPr>
    </w:p>
    <w:p w14:paraId="246ACB66" w14:textId="77777777" w:rsidR="00277933" w:rsidRPr="00B321AC" w:rsidRDefault="00FA52C2">
      <w:pPr>
        <w:pStyle w:val="NormalPACKT"/>
        <w:pPrChange w:id="531" w:author="Dattatraya More" w:date="2017-08-02T14:16:00Z">
          <w:pPr/>
        </w:pPrChange>
      </w:pPr>
      <w:r w:rsidRPr="003349CA">
        <w:t xml:space="preserve">The </w:t>
      </w:r>
      <w:r w:rsidRPr="00CA33D4">
        <w:rPr>
          <w:rStyle w:val="KeyWordPACKT"/>
          <w:rPrChange w:id="532" w:author="Dattatraya More" w:date="2017-08-02T14:22:00Z">
            <w:rPr>
              <w:bCs w:val="0"/>
            </w:rPr>
          </w:rPrChange>
        </w:rPr>
        <w:t>deep convolutional generative adversarial networks</w:t>
      </w:r>
      <w:r w:rsidRPr="003349CA">
        <w:t xml:space="preserve"> (</w:t>
      </w:r>
      <w:proofErr w:type="spellStart"/>
      <w:r w:rsidRPr="00CA33D4">
        <w:rPr>
          <w:rStyle w:val="KeyWordPACKT"/>
          <w:rPrChange w:id="533" w:author="Dattatraya More" w:date="2017-08-02T14:22:00Z">
            <w:rPr>
              <w:bCs w:val="0"/>
            </w:rPr>
          </w:rPrChange>
        </w:rPr>
        <w:t>DCGAN</w:t>
      </w:r>
      <w:proofErr w:type="spellEnd"/>
      <w:r w:rsidRPr="003349CA">
        <w:t>) are introduced</w:t>
      </w:r>
      <w:r w:rsidR="00277933" w:rsidRPr="003349CA">
        <w:t xml:space="preserve"> </w:t>
      </w:r>
      <w:r w:rsidRPr="00B321AC">
        <w:t>in the pap</w:t>
      </w:r>
      <w:r w:rsidR="00277933" w:rsidRPr="00B321AC">
        <w:t xml:space="preserve">er: </w:t>
      </w:r>
      <w:r w:rsidRPr="00CA33D4">
        <w:rPr>
          <w:rPrChange w:id="534" w:author="Dattatraya More" w:date="2017-08-02T14:16:00Z">
            <w:rPr>
              <w:bCs w:val="0"/>
              <w:i/>
            </w:rPr>
          </w:rPrChange>
        </w:rPr>
        <w:t>Unsupervised Representation Learning with Deep Convolutional</w:t>
      </w:r>
      <w:r w:rsidR="00277933" w:rsidRPr="00CA33D4">
        <w:rPr>
          <w:rPrChange w:id="535" w:author="Dattatraya More" w:date="2017-08-02T14:16:00Z">
            <w:rPr>
              <w:bCs w:val="0"/>
              <w:i/>
            </w:rPr>
          </w:rPrChange>
        </w:rPr>
        <w:t xml:space="preserve"> </w:t>
      </w:r>
      <w:r w:rsidRPr="00CA33D4">
        <w:rPr>
          <w:rPrChange w:id="536" w:author="Dattatraya More" w:date="2017-08-02T14:16:00Z">
            <w:rPr>
              <w:bCs w:val="0"/>
              <w:i/>
            </w:rPr>
          </w:rPrChange>
        </w:rPr>
        <w:t xml:space="preserve">Generative Adversarial </w:t>
      </w:r>
      <w:r w:rsidR="000B3697" w:rsidRPr="00CA33D4">
        <w:rPr>
          <w:rPrChange w:id="537" w:author="Dattatraya More" w:date="2017-08-02T14:16:00Z">
            <w:rPr>
              <w:bCs w:val="0"/>
              <w:i/>
            </w:rPr>
          </w:rPrChange>
        </w:rPr>
        <w:t>Networks</w:t>
      </w:r>
      <w:r w:rsidRPr="00CA33D4">
        <w:rPr>
          <w:rPrChange w:id="538" w:author="Dattatraya More" w:date="2017-08-02T14:16:00Z">
            <w:rPr>
              <w:bCs w:val="0"/>
              <w:i/>
            </w:rPr>
          </w:rPrChange>
        </w:rPr>
        <w:t>,</w:t>
      </w:r>
      <w:r w:rsidRPr="003349CA">
        <w:t xml:space="preserve"> by A. Radford, L. Metz, and S. </w:t>
      </w:r>
      <w:proofErr w:type="spellStart"/>
      <w:r w:rsidRPr="003349CA">
        <w:t>Chintala</w:t>
      </w:r>
      <w:proofErr w:type="spellEnd"/>
      <w:r w:rsidRPr="003349CA">
        <w:t xml:space="preserve">, </w:t>
      </w:r>
      <w:proofErr w:type="spellStart"/>
      <w:r w:rsidRPr="003349CA">
        <w:t>arXiv:1511.064</w:t>
      </w:r>
      <w:r w:rsidRPr="00B321AC">
        <w:t>34</w:t>
      </w:r>
      <w:proofErr w:type="spellEnd"/>
      <w:r w:rsidRPr="00B321AC">
        <w:t xml:space="preserve">, 2015. </w:t>
      </w:r>
    </w:p>
    <w:p w14:paraId="16B05467" w14:textId="77777777" w:rsidR="00284DB5" w:rsidRPr="008F279E" w:rsidRDefault="00284DB5">
      <w:pPr>
        <w:pStyle w:val="NormalPACKT"/>
        <w:pPrChange w:id="539" w:author="Dattatraya More" w:date="2017-08-02T14:16:00Z">
          <w:pPr/>
        </w:pPrChange>
      </w:pPr>
    </w:p>
    <w:p w14:paraId="53F62FEA" w14:textId="3009C160" w:rsidR="00FA52C2" w:rsidRPr="008F279E" w:rsidRDefault="00FA52C2">
      <w:pPr>
        <w:pStyle w:val="NormalPACKT"/>
        <w:pPrChange w:id="540" w:author="Dattatraya More" w:date="2017-08-02T14:16:00Z">
          <w:pPr/>
        </w:pPrChange>
      </w:pPr>
      <w:r w:rsidRPr="008F279E">
        <w:t>The generator uses a 100-dimensional, uniform distribution</w:t>
      </w:r>
      <w:r w:rsidR="00277933" w:rsidRPr="008F279E">
        <w:t xml:space="preserve"> space, Z</w:t>
      </w:r>
      <w:r w:rsidRPr="008F279E">
        <w:t xml:space="preserve"> which is then projected into a smaller space by a series of convolution operations. An example is shown in the following figure:</w:t>
      </w:r>
    </w:p>
    <w:p w14:paraId="4DD27631" w14:textId="77777777" w:rsidR="00284DB5" w:rsidRPr="008F279E" w:rsidRDefault="00284DB5">
      <w:pPr>
        <w:pStyle w:val="NormalPACKT"/>
        <w:pPrChange w:id="541" w:author="Dattatraya More" w:date="2017-08-02T14:16:00Z">
          <w:pPr/>
        </w:pPrChange>
      </w:pPr>
    </w:p>
    <w:p w14:paraId="3566B979" w14:textId="2683020E" w:rsidR="00061DBE" w:rsidRDefault="00061DBE" w:rsidP="00A32C26">
      <w:pPr>
        <w:pStyle w:val="FigurePACKT"/>
        <w:rPr>
          <w:ins w:id="542" w:author="Microsoft Office User" w:date="2017-08-05T07:11:00Z"/>
        </w:rPr>
        <w:pPrChange w:id="543" w:author="Dattatraya More" w:date="2017-08-02T14:16:00Z">
          <w:pPr/>
        </w:pPrChange>
      </w:pPr>
      <w:commentRangeStart w:id="544"/>
      <w:ins w:id="545" w:author="Microsoft Office User" w:date="2017-08-05T07:10:00Z">
        <w:r w:rsidRPr="007870CC">
          <w:rPr>
            <w:noProof/>
            <w:lang w:eastAsia="en-IN"/>
          </w:rPr>
          <w:drawing>
            <wp:inline distT="0" distB="0" distL="0" distR="0" wp14:anchorId="21670A95" wp14:editId="1A8D7586">
              <wp:extent cx="5024120" cy="2003425"/>
              <wp:effectExtent l="0" t="0" r="5080" b="3175"/>
              <wp:docPr id="43" name="Picture 43" descr="../Desktop/Screen%20Shot%202017-08-05%20at%207.02.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5%20at%207.02.36%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4120" cy="2003425"/>
                      </a:xfrm>
                      <a:prstGeom prst="rect">
                        <a:avLst/>
                      </a:prstGeom>
                      <a:noFill/>
                      <a:ln>
                        <a:noFill/>
                      </a:ln>
                    </pic:spPr>
                  </pic:pic>
                </a:graphicData>
              </a:graphic>
            </wp:inline>
          </w:drawing>
        </w:r>
      </w:ins>
      <w:commentRangeEnd w:id="544"/>
      <w:ins w:id="546" w:author="Microsoft Office User" w:date="2017-08-05T07:14:00Z">
        <w:r w:rsidR="00F831D9">
          <w:rPr>
            <w:rStyle w:val="CommentReference"/>
            <w:rFonts w:ascii="Arial" w:hAnsi="Arial" w:cs="Arial"/>
            <w:bCs/>
          </w:rPr>
          <w:commentReference w:id="544"/>
        </w:r>
      </w:ins>
    </w:p>
    <w:p w14:paraId="3FE24D21" w14:textId="5B3819DD" w:rsidR="00061DBE" w:rsidRPr="00061DBE" w:rsidRDefault="00061DBE" w:rsidP="00A32C26">
      <w:pPr>
        <w:pStyle w:val="FigureCaptionPACKT"/>
        <w:rPr>
          <w:ins w:id="547" w:author="Microsoft Office User" w:date="2017-08-05T07:11:00Z"/>
          <w:rPrChange w:id="548" w:author="Microsoft Office User" w:date="2017-08-05T07:12:00Z">
            <w:rPr>
              <w:ins w:id="549" w:author="Microsoft Office User" w:date="2017-08-05T07:11:00Z"/>
            </w:rPr>
          </w:rPrChange>
        </w:rPr>
        <w:pPrChange w:id="550" w:author="Dattatraya More" w:date="2017-08-02T14:16:00Z">
          <w:pPr/>
        </w:pPrChange>
      </w:pPr>
      <w:ins w:id="551" w:author="Microsoft Office User" w:date="2017-08-05T07:11:00Z">
        <w:r w:rsidRPr="00061DBE">
          <w:rPr>
            <w:rPrChange w:id="552" w:author="Microsoft Office User" w:date="2017-08-05T07:12:00Z">
              <w:rPr/>
            </w:rPrChange>
          </w:rPr>
          <w:t xml:space="preserve">Figure-12: </w:t>
        </w:r>
        <w:proofErr w:type="spellStart"/>
        <w:r w:rsidRPr="00061DBE">
          <w:rPr>
            <w:rPrChange w:id="553" w:author="Microsoft Office User" w:date="2017-08-05T07:12:00Z">
              <w:rPr/>
            </w:rPrChange>
          </w:rPr>
          <w:t>DCGAN</w:t>
        </w:r>
        <w:proofErr w:type="spellEnd"/>
        <w:r w:rsidRPr="00061DBE">
          <w:rPr>
            <w:rPrChange w:id="554" w:author="Microsoft Office User" w:date="2017-08-05T07:12:00Z">
              <w:rPr/>
            </w:rPrChange>
          </w:rPr>
          <w:t xml:space="preserve"> architecture of the generator</w:t>
        </w:r>
      </w:ins>
    </w:p>
    <w:p w14:paraId="1DD076D0" w14:textId="060BD038" w:rsidR="00061DBE" w:rsidRPr="00061DBE" w:rsidRDefault="00061DBE" w:rsidP="00A32C26">
      <w:pPr>
        <w:pStyle w:val="FigureCaptionPACKT"/>
        <w:rPr>
          <w:ins w:id="555" w:author="Microsoft Office User" w:date="2017-08-05T07:12:00Z"/>
          <w:rPrChange w:id="556" w:author="Microsoft Office User" w:date="2017-08-05T07:14:00Z">
            <w:rPr>
              <w:ins w:id="557" w:author="Microsoft Office User" w:date="2017-08-05T07:12:00Z"/>
            </w:rPr>
          </w:rPrChange>
        </w:rPr>
      </w:pPr>
      <w:ins w:id="558" w:author="Microsoft Office User" w:date="2017-08-05T07:13:00Z">
        <w:r w:rsidRPr="00061DBE">
          <w:rPr>
            <w:rPrChange w:id="559" w:author="Microsoft Office User" w:date="2017-08-05T07:14:00Z">
              <w:rPr/>
            </w:rPrChange>
          </w:rPr>
          <w:t xml:space="preserve">Source- </w:t>
        </w:r>
        <w:proofErr w:type="spellStart"/>
        <w:r w:rsidRPr="00061DBE">
          <w:rPr>
            <w:rPrChange w:id="560" w:author="Microsoft Office User" w:date="2017-08-05T07:14:00Z">
              <w:rPr/>
            </w:rPrChange>
          </w:rPr>
          <w:t>arXiv</w:t>
        </w:r>
        <w:proofErr w:type="spellEnd"/>
        <w:r w:rsidRPr="00061DBE">
          <w:rPr>
            <w:rPrChange w:id="561" w:author="Microsoft Office User" w:date="2017-08-05T07:14:00Z">
              <w:rPr/>
            </w:rPrChange>
          </w:rPr>
          <w:t>, 1511.06434,2015</w:t>
        </w:r>
      </w:ins>
    </w:p>
    <w:p w14:paraId="69B9F3F2" w14:textId="082DF3BF" w:rsidR="00061DBE" w:rsidRPr="007B34E0" w:rsidRDefault="00061DBE" w:rsidP="00A32C26">
      <w:pPr>
        <w:pStyle w:val="LayoutInformationPACKT"/>
        <w:rPr>
          <w:ins w:id="562" w:author="Microsoft Office User" w:date="2017-08-05T07:12:00Z"/>
        </w:rPr>
      </w:pPr>
      <w:proofErr w:type="spellStart"/>
      <w:ins w:id="563" w:author="Microsoft Office User" w:date="2017-08-05T07:12:00Z">
        <w:r>
          <w:t>B08086_01_</w:t>
        </w:r>
      </w:ins>
      <w:r w:rsidR="00A32C26">
        <w:t>44</w:t>
      </w:r>
      <w:ins w:id="564" w:author="Microsoft Office User" w:date="2017-08-05T07:12:00Z">
        <w:r>
          <w:t>.png</w:t>
        </w:r>
        <w:proofErr w:type="spellEnd"/>
      </w:ins>
    </w:p>
    <w:p w14:paraId="2BCDB6EA" w14:textId="77777777" w:rsidR="00061DBE" w:rsidRDefault="00061DBE">
      <w:pPr>
        <w:pStyle w:val="NormalPACKT"/>
        <w:rPr>
          <w:ins w:id="565" w:author="Microsoft Office User" w:date="2017-08-05T07:10:00Z"/>
        </w:rPr>
        <w:pPrChange w:id="566" w:author="Dattatraya More" w:date="2017-08-02T14:16:00Z">
          <w:pPr/>
        </w:pPrChange>
      </w:pPr>
    </w:p>
    <w:p w14:paraId="0914BE97" w14:textId="3ED03616" w:rsidR="00284DB5" w:rsidRPr="008F279E" w:rsidRDefault="00284DB5">
      <w:pPr>
        <w:pStyle w:val="NormalPACKT"/>
        <w:pPrChange w:id="567" w:author="Dattatraya More" w:date="2017-08-02T14:16:00Z">
          <w:pPr/>
        </w:pPrChange>
      </w:pPr>
      <w:proofErr w:type="spellStart"/>
      <w:r w:rsidRPr="008F279E">
        <w:t>DCGAN</w:t>
      </w:r>
      <w:proofErr w:type="spellEnd"/>
      <w:r w:rsidRPr="008F279E">
        <w:t xml:space="preserve"> stabilizes the networks with the following architectural constraints:</w:t>
      </w:r>
    </w:p>
    <w:p w14:paraId="7BE064F8" w14:textId="77558274" w:rsidR="00284DB5" w:rsidRPr="008F279E" w:rsidRDefault="00284DB5">
      <w:pPr>
        <w:pStyle w:val="BulletPACKT"/>
        <w:pPrChange w:id="568" w:author="Dattatraya More" w:date="2017-08-02T14:16:00Z">
          <w:pPr>
            <w:numPr>
              <w:numId w:val="18"/>
            </w:numPr>
            <w:shd w:val="clear" w:color="auto" w:fill="FFFFFF"/>
            <w:tabs>
              <w:tab w:val="num" w:pos="720"/>
            </w:tabs>
            <w:spacing w:before="100" w:beforeAutospacing="1" w:after="100" w:afterAutospacing="1"/>
            <w:ind w:left="720" w:hanging="360"/>
          </w:pPr>
        </w:pPrChange>
      </w:pPr>
      <w:r w:rsidRPr="008F279E">
        <w:t xml:space="preserve">Replace any pooling layers with </w:t>
      </w:r>
      <w:proofErr w:type="spellStart"/>
      <w:r w:rsidRPr="008F279E">
        <w:t>strided</w:t>
      </w:r>
      <w:proofErr w:type="spellEnd"/>
      <w:r w:rsidRPr="008F279E">
        <w:t xml:space="preserve"> convolutions in discriminator and fractional-</w:t>
      </w:r>
      <w:proofErr w:type="spellStart"/>
      <w:r w:rsidRPr="008F279E">
        <w:t>strided</w:t>
      </w:r>
      <w:proofErr w:type="spellEnd"/>
      <w:r w:rsidRPr="008F279E">
        <w:t xml:space="preserve"> convolutions in generator.</w:t>
      </w:r>
    </w:p>
    <w:p w14:paraId="6A8E6E2F" w14:textId="77777777" w:rsidR="00284DB5" w:rsidRPr="008F279E" w:rsidRDefault="00284DB5">
      <w:pPr>
        <w:pStyle w:val="BulletPACKT"/>
        <w:pPrChange w:id="569" w:author="Dattatraya More" w:date="2017-08-02T14:16:00Z">
          <w:pPr>
            <w:numPr>
              <w:numId w:val="18"/>
            </w:numPr>
            <w:shd w:val="clear" w:color="auto" w:fill="FFFFFF"/>
            <w:tabs>
              <w:tab w:val="num" w:pos="720"/>
            </w:tabs>
            <w:spacing w:after="100" w:afterAutospacing="1"/>
            <w:ind w:left="720" w:hanging="360"/>
          </w:pPr>
        </w:pPrChange>
      </w:pPr>
      <w:r w:rsidRPr="008F279E">
        <w:t xml:space="preserve">Use </w:t>
      </w:r>
      <w:proofErr w:type="spellStart"/>
      <w:r w:rsidRPr="008F279E">
        <w:t>batchnorm</w:t>
      </w:r>
      <w:proofErr w:type="spellEnd"/>
      <w:r w:rsidRPr="008F279E">
        <w:t xml:space="preserve"> in both the generator and the discriminator</w:t>
      </w:r>
    </w:p>
    <w:p w14:paraId="7525F715" w14:textId="4820357A" w:rsidR="00284DB5" w:rsidRPr="008F279E" w:rsidRDefault="00284DB5">
      <w:pPr>
        <w:pStyle w:val="BulletPACKT"/>
        <w:pPrChange w:id="570" w:author="Dattatraya More" w:date="2017-08-02T14:16:00Z">
          <w:pPr>
            <w:numPr>
              <w:numId w:val="18"/>
            </w:numPr>
            <w:shd w:val="clear" w:color="auto" w:fill="FFFFFF"/>
            <w:tabs>
              <w:tab w:val="num" w:pos="720"/>
            </w:tabs>
            <w:spacing w:after="100" w:afterAutospacing="1"/>
            <w:ind w:left="720" w:hanging="360"/>
          </w:pPr>
        </w:pPrChange>
      </w:pPr>
      <w:r w:rsidRPr="008F279E">
        <w:t>Remove fully connected hidden layers for deeper architectures and simply use average pooling at the end.</w:t>
      </w:r>
    </w:p>
    <w:p w14:paraId="4C84E40D" w14:textId="77777777" w:rsidR="00284DB5" w:rsidRPr="008F279E" w:rsidRDefault="00284DB5">
      <w:pPr>
        <w:pStyle w:val="BulletPACKT"/>
        <w:pPrChange w:id="571" w:author="Dattatraya More" w:date="2017-08-02T14:16:00Z">
          <w:pPr>
            <w:numPr>
              <w:numId w:val="18"/>
            </w:numPr>
            <w:shd w:val="clear" w:color="auto" w:fill="FFFFFF"/>
            <w:tabs>
              <w:tab w:val="num" w:pos="720"/>
            </w:tabs>
            <w:spacing w:after="100" w:afterAutospacing="1"/>
            <w:ind w:left="720" w:hanging="360"/>
          </w:pPr>
        </w:pPrChange>
      </w:pPr>
      <w:r w:rsidRPr="008F279E">
        <w:t xml:space="preserve">Use </w:t>
      </w:r>
      <w:proofErr w:type="spellStart"/>
      <w:r w:rsidRPr="008F279E">
        <w:t>ReLU</w:t>
      </w:r>
      <w:proofErr w:type="spellEnd"/>
      <w:r w:rsidRPr="008F279E">
        <w:t xml:space="preserve"> activation in generator for all layers except for the output, which uses </w:t>
      </w:r>
      <w:proofErr w:type="spellStart"/>
      <w:r w:rsidRPr="008F279E">
        <w:t>Tanh</w:t>
      </w:r>
      <w:proofErr w:type="spellEnd"/>
      <w:r w:rsidRPr="008F279E">
        <w:t>.</w:t>
      </w:r>
    </w:p>
    <w:p w14:paraId="212DB7A4" w14:textId="77777777" w:rsidR="00284DB5" w:rsidRPr="008F279E" w:rsidRDefault="00284DB5">
      <w:pPr>
        <w:pStyle w:val="BulletEndPACKT"/>
        <w:pPrChange w:id="572" w:author="Dattatraya More" w:date="2017-08-02T14:16:00Z">
          <w:pPr>
            <w:numPr>
              <w:numId w:val="18"/>
            </w:numPr>
            <w:shd w:val="clear" w:color="auto" w:fill="FFFFFF"/>
            <w:tabs>
              <w:tab w:val="num" w:pos="720"/>
            </w:tabs>
            <w:spacing w:after="100" w:afterAutospacing="1"/>
            <w:ind w:left="720" w:hanging="360"/>
          </w:pPr>
        </w:pPrChange>
      </w:pPr>
      <w:r w:rsidRPr="008F279E">
        <w:t xml:space="preserve">Use </w:t>
      </w:r>
      <w:proofErr w:type="spellStart"/>
      <w:r w:rsidRPr="008F279E">
        <w:t>LeakyReLU</w:t>
      </w:r>
      <w:proofErr w:type="spellEnd"/>
      <w:r w:rsidRPr="008F279E">
        <w:t xml:space="preserve"> activation in the discriminator for all layers.</w:t>
      </w:r>
    </w:p>
    <w:p w14:paraId="1E0D0FF1" w14:textId="77777777" w:rsidR="00284DB5" w:rsidRPr="00D51FF8" w:rsidRDefault="00284DB5" w:rsidP="00FA52C2"/>
    <w:p w14:paraId="3310B3A4" w14:textId="77777777" w:rsidR="00FA52C2" w:rsidRPr="00D51FF8" w:rsidRDefault="00FA52C2" w:rsidP="00FA52C2"/>
    <w:p w14:paraId="3643D200" w14:textId="1BDDCC46" w:rsidR="00FA52C2" w:rsidRPr="003349CA" w:rsidRDefault="00FA52C2">
      <w:pPr>
        <w:pStyle w:val="NormalPACKT"/>
        <w:pPrChange w:id="573" w:author="Dattatraya More" w:date="2017-08-02T14:17:00Z">
          <w:pPr/>
        </w:pPrChange>
      </w:pPr>
      <w:r w:rsidRPr="003349CA">
        <w:t xml:space="preserve">A </w:t>
      </w:r>
      <w:proofErr w:type="spellStart"/>
      <w:r w:rsidRPr="003349CA">
        <w:t>DCGAN</w:t>
      </w:r>
      <w:proofErr w:type="spellEnd"/>
      <w:r w:rsidRPr="003349CA">
        <w:t xml:space="preserve"> generator can be described by the f</w:t>
      </w:r>
      <w:r w:rsidR="00277933" w:rsidRPr="00B321AC">
        <w:t xml:space="preserve">ollowing code implemented in </w:t>
      </w:r>
      <w:proofErr w:type="spellStart"/>
      <w:r w:rsidR="00277933" w:rsidRPr="00B321AC">
        <w:t>Keras</w:t>
      </w:r>
      <w:proofErr w:type="spellEnd"/>
      <w:r w:rsidR="00277933" w:rsidRPr="00B321AC">
        <w:t>,</w:t>
      </w:r>
      <w:r w:rsidR="00284DB5" w:rsidRPr="00B321AC">
        <w:t xml:space="preserve"> </w:t>
      </w:r>
      <w:r w:rsidRPr="00B321AC">
        <w:t xml:space="preserve">available at: </w:t>
      </w:r>
      <w:r w:rsidR="0099036D" w:rsidRPr="00CA33D4">
        <w:rPr>
          <w:rStyle w:val="URLPACKT"/>
          <w:rPrChange w:id="574" w:author="Dattatraya More" w:date="2017-08-02T14:17:00Z">
            <w:rPr>
              <w:rStyle w:val="Hyperlink"/>
              <w:bCs w:val="0"/>
            </w:rPr>
          </w:rPrChange>
        </w:rPr>
        <w:fldChar w:fldCharType="begin"/>
      </w:r>
      <w:r w:rsidR="0099036D" w:rsidRPr="00CA33D4">
        <w:rPr>
          <w:rStyle w:val="URLPACKT"/>
          <w:rPrChange w:id="575" w:author="Dattatraya More" w:date="2017-08-02T14:17:00Z">
            <w:rPr>
              <w:bCs w:val="0"/>
            </w:rPr>
          </w:rPrChange>
        </w:rPr>
        <w:instrText xml:space="preserve"> HYPERLINK "https://github.com/jacobgil/keras-dcgan" </w:instrText>
      </w:r>
      <w:r w:rsidR="0099036D" w:rsidRPr="00CA33D4">
        <w:rPr>
          <w:rStyle w:val="URLPACKT"/>
          <w:rPrChange w:id="576" w:author="Dattatraya More" w:date="2017-08-02T14:17:00Z">
            <w:rPr>
              <w:rStyle w:val="Hyperlink"/>
              <w:bCs w:val="0"/>
            </w:rPr>
          </w:rPrChange>
        </w:rPr>
        <w:fldChar w:fldCharType="separate"/>
      </w:r>
      <w:r w:rsidRPr="00CA33D4">
        <w:rPr>
          <w:rStyle w:val="URLPACKT"/>
          <w:rPrChange w:id="577" w:author="Dattatraya More" w:date="2017-08-02T14:17:00Z">
            <w:rPr>
              <w:rStyle w:val="Hyperlink"/>
              <w:bCs w:val="0"/>
            </w:rPr>
          </w:rPrChange>
        </w:rPr>
        <w:t>https://</w:t>
      </w:r>
      <w:proofErr w:type="spellStart"/>
      <w:r w:rsidRPr="00CA33D4">
        <w:rPr>
          <w:rStyle w:val="URLPACKT"/>
          <w:rPrChange w:id="578" w:author="Dattatraya More" w:date="2017-08-02T14:17:00Z">
            <w:rPr>
              <w:rStyle w:val="Hyperlink"/>
              <w:bCs w:val="0"/>
            </w:rPr>
          </w:rPrChange>
        </w:rPr>
        <w:t>github.com</w:t>
      </w:r>
      <w:proofErr w:type="spellEnd"/>
      <w:r w:rsidRPr="00CA33D4">
        <w:rPr>
          <w:rStyle w:val="URLPACKT"/>
          <w:rPrChange w:id="579" w:author="Dattatraya More" w:date="2017-08-02T14:17:00Z">
            <w:rPr>
              <w:rStyle w:val="Hyperlink"/>
              <w:bCs w:val="0"/>
            </w:rPr>
          </w:rPrChange>
        </w:rPr>
        <w:t>/</w:t>
      </w:r>
      <w:proofErr w:type="spellStart"/>
      <w:r w:rsidRPr="00CA33D4">
        <w:rPr>
          <w:rStyle w:val="URLPACKT"/>
          <w:rPrChange w:id="580" w:author="Dattatraya More" w:date="2017-08-02T14:17:00Z">
            <w:rPr>
              <w:rStyle w:val="Hyperlink"/>
              <w:bCs w:val="0"/>
            </w:rPr>
          </w:rPrChange>
        </w:rPr>
        <w:t>jacobgil</w:t>
      </w:r>
      <w:proofErr w:type="spellEnd"/>
      <w:r w:rsidRPr="00CA33D4">
        <w:rPr>
          <w:rStyle w:val="URLPACKT"/>
          <w:rPrChange w:id="581" w:author="Dattatraya More" w:date="2017-08-02T14:17:00Z">
            <w:rPr>
              <w:rStyle w:val="Hyperlink"/>
              <w:bCs w:val="0"/>
            </w:rPr>
          </w:rPrChange>
        </w:rPr>
        <w:t>/</w:t>
      </w:r>
      <w:proofErr w:type="spellStart"/>
      <w:r w:rsidRPr="00CA33D4">
        <w:rPr>
          <w:rStyle w:val="URLPACKT"/>
          <w:rPrChange w:id="582" w:author="Dattatraya More" w:date="2017-08-02T14:17:00Z">
            <w:rPr>
              <w:rStyle w:val="Hyperlink"/>
              <w:bCs w:val="0"/>
            </w:rPr>
          </w:rPrChange>
        </w:rPr>
        <w:t>keras-dcgan</w:t>
      </w:r>
      <w:proofErr w:type="spellEnd"/>
      <w:r w:rsidR="0099036D" w:rsidRPr="00CA33D4">
        <w:rPr>
          <w:rStyle w:val="URLPACKT"/>
          <w:rPrChange w:id="583" w:author="Dattatraya More" w:date="2017-08-02T14:17:00Z">
            <w:rPr>
              <w:rStyle w:val="Hyperlink"/>
              <w:bCs w:val="0"/>
            </w:rPr>
          </w:rPrChange>
        </w:rPr>
        <w:fldChar w:fldCharType="end"/>
      </w:r>
      <w:r w:rsidR="00D51FF8" w:rsidRPr="00CA33D4">
        <w:rPr>
          <w:rStyle w:val="URLPACKT"/>
          <w:rPrChange w:id="584" w:author="Dattatraya More" w:date="2017-08-02T14:17:00Z">
            <w:rPr>
              <w:bCs w:val="0"/>
            </w:rPr>
          </w:rPrChange>
        </w:rPr>
        <w:t xml:space="preserve"> </w:t>
      </w:r>
      <w:r w:rsidR="00D51FF8" w:rsidRPr="003349CA">
        <w:t xml:space="preserve">: </w:t>
      </w:r>
    </w:p>
    <w:p w14:paraId="717C93BA" w14:textId="77777777" w:rsidR="00D2216B" w:rsidRPr="008F279E" w:rsidRDefault="00D2216B">
      <w:pPr>
        <w:pStyle w:val="NormalPACKT"/>
        <w:pPrChange w:id="585" w:author="Dattatraya More" w:date="2017-08-02T14:17:00Z">
          <w:pPr/>
        </w:pPrChange>
      </w:pPr>
    </w:p>
    <w:p w14:paraId="3AE6C415" w14:textId="732DB2BA" w:rsidR="00F02A23" w:rsidRPr="008F279E" w:rsidRDefault="00D2216B">
      <w:pPr>
        <w:pStyle w:val="NormalPACKT"/>
        <w:pPrChange w:id="586" w:author="Dattatraya More" w:date="2017-08-02T14:17:00Z">
          <w:pPr/>
        </w:pPrChange>
      </w:pPr>
      <w:r w:rsidRPr="008F279E">
        <w:t>Start</w:t>
      </w:r>
      <w:r w:rsidR="00F02A23" w:rsidRPr="008F279E">
        <w:t xml:space="preserve"> the training</w:t>
      </w:r>
      <w:r w:rsidR="00D51FF8" w:rsidRPr="008F279E">
        <w:t>/generation</w:t>
      </w:r>
      <w:r w:rsidR="00F02A23" w:rsidRPr="008F279E">
        <w:t xml:space="preserve"> process with the following command:</w:t>
      </w:r>
    </w:p>
    <w:p w14:paraId="01F1C616" w14:textId="77777777" w:rsidR="009D7807" w:rsidRDefault="009D7807" w:rsidP="00FA52C2"/>
    <w:p w14:paraId="51649B91" w14:textId="77777777" w:rsidR="009D7807" w:rsidRPr="003349CA" w:rsidRDefault="009D7807">
      <w:pPr>
        <w:pStyle w:val="CommandLinePACKT"/>
        <w:pPrChange w:id="587" w:author="Dattatraya More" w:date="2017-08-02T14:18:00Z">
          <w:pPr/>
        </w:pPrChange>
      </w:pPr>
      <w:commentRangeStart w:id="588"/>
      <w:proofErr w:type="gramStart"/>
      <w:r w:rsidRPr="003349CA">
        <w:t>python</w:t>
      </w:r>
      <w:proofErr w:type="gramEnd"/>
      <w:r w:rsidRPr="003349CA">
        <w:t xml:space="preserve"> </w:t>
      </w:r>
      <w:proofErr w:type="spellStart"/>
      <w:r w:rsidRPr="003349CA">
        <w:t>dcgan.py</w:t>
      </w:r>
      <w:proofErr w:type="spellEnd"/>
      <w:r w:rsidRPr="003349CA">
        <w:t xml:space="preserve"> --mode train --</w:t>
      </w:r>
      <w:proofErr w:type="spellStart"/>
      <w:r w:rsidRPr="003349CA">
        <w:t>batch_size</w:t>
      </w:r>
      <w:proofErr w:type="spellEnd"/>
      <w:r w:rsidRPr="003349CA">
        <w:t xml:space="preserve"> &lt;</w:t>
      </w:r>
      <w:proofErr w:type="spellStart"/>
      <w:r w:rsidRPr="003349CA">
        <w:t>batch_size</w:t>
      </w:r>
      <w:proofErr w:type="spellEnd"/>
      <w:r w:rsidRPr="003349CA">
        <w:t>&gt;</w:t>
      </w:r>
      <w:commentRangeEnd w:id="588"/>
      <w:r w:rsidR="00CA33D4">
        <w:rPr>
          <w:rStyle w:val="CommentReference"/>
          <w:rFonts w:ascii="Arial" w:hAnsi="Arial" w:cs="Arial"/>
          <w:bCs/>
          <w:lang w:eastAsia="en-US"/>
        </w:rPr>
        <w:commentReference w:id="588"/>
      </w:r>
    </w:p>
    <w:p w14:paraId="1BE9A8D2" w14:textId="77777777" w:rsidR="00F02A23" w:rsidRPr="008F279E" w:rsidRDefault="00F02A23">
      <w:pPr>
        <w:pStyle w:val="CommandLinePACKT"/>
        <w:pPrChange w:id="589" w:author="Dattatraya More" w:date="2017-08-02T14:18:00Z">
          <w:pPr/>
        </w:pPrChange>
      </w:pPr>
    </w:p>
    <w:p w14:paraId="1388CB73" w14:textId="77777777" w:rsidR="009D7807" w:rsidRPr="008F279E" w:rsidRDefault="009D7807">
      <w:pPr>
        <w:pStyle w:val="CommandLinePACKT"/>
        <w:pPrChange w:id="590" w:author="Dattatraya More" w:date="2017-08-02T14:18:00Z">
          <w:pPr/>
        </w:pPrChange>
      </w:pPr>
      <w:proofErr w:type="gramStart"/>
      <w:r w:rsidRPr="008F279E">
        <w:t>python</w:t>
      </w:r>
      <w:proofErr w:type="gramEnd"/>
      <w:r w:rsidRPr="008F279E">
        <w:t xml:space="preserve"> </w:t>
      </w:r>
      <w:proofErr w:type="spellStart"/>
      <w:r w:rsidRPr="008F279E">
        <w:t>dcgan.py</w:t>
      </w:r>
      <w:proofErr w:type="spellEnd"/>
      <w:r w:rsidRPr="008F279E">
        <w:t xml:space="preserve"> --mode generate --</w:t>
      </w:r>
      <w:proofErr w:type="spellStart"/>
      <w:r w:rsidRPr="008F279E">
        <w:t>batch_size</w:t>
      </w:r>
      <w:proofErr w:type="spellEnd"/>
      <w:r w:rsidRPr="008F279E">
        <w:t xml:space="preserve"> &lt;</w:t>
      </w:r>
      <w:proofErr w:type="spellStart"/>
      <w:r w:rsidRPr="008F279E">
        <w:t>batch_size</w:t>
      </w:r>
      <w:proofErr w:type="spellEnd"/>
      <w:r w:rsidRPr="008F279E">
        <w:t>&gt; --nice</w:t>
      </w:r>
    </w:p>
    <w:p w14:paraId="62D9FE2B" w14:textId="77777777" w:rsidR="00F02A23" w:rsidRDefault="00F02A23" w:rsidP="00FA52C2">
      <w:pPr>
        <w:rPr>
          <w:rFonts w:ascii="Helvetica" w:hAnsi="Helvetica"/>
          <w:sz w:val="21"/>
          <w:szCs w:val="21"/>
        </w:rPr>
      </w:pPr>
    </w:p>
    <w:p w14:paraId="41FD3BB6" w14:textId="77777777" w:rsidR="00F02A23" w:rsidRDefault="00F02A23" w:rsidP="00FA52C2">
      <w:pPr>
        <w:rPr>
          <w:rFonts w:ascii="Helvetica" w:hAnsi="Helvetica"/>
          <w:sz w:val="21"/>
          <w:szCs w:val="21"/>
        </w:rPr>
      </w:pPr>
    </w:p>
    <w:p w14:paraId="356B0E11" w14:textId="07F5D3D6" w:rsidR="00F02A23" w:rsidRPr="00FA52C2" w:rsidRDefault="00F02A23">
      <w:pPr>
        <w:pStyle w:val="FigurePACKT"/>
        <w:pPrChange w:id="591" w:author="Dattatraya More" w:date="2017-08-02T14:19:00Z">
          <w:pPr/>
        </w:pPrChange>
      </w:pPr>
      <w:r w:rsidRPr="009A0C79">
        <w:rPr>
          <w:noProof/>
          <w:lang w:val="en-IN" w:eastAsia="en-IN"/>
        </w:rPr>
        <w:lastRenderedPageBreak/>
        <w:drawing>
          <wp:inline distT="0" distB="0" distL="0" distR="0" wp14:anchorId="23DD2642" wp14:editId="292746F5">
            <wp:extent cx="5537835" cy="2447060"/>
            <wp:effectExtent l="0" t="0" r="0" b="0"/>
            <wp:docPr id="23" name="Picture 23" descr="../../../Screen%20Shot%202017-07-26%20at%202.38.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26%20at%202.38.33%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1248" cy="2448568"/>
                    </a:xfrm>
                    <a:prstGeom prst="rect">
                      <a:avLst/>
                    </a:prstGeom>
                    <a:noFill/>
                    <a:ln>
                      <a:noFill/>
                    </a:ln>
                  </pic:spPr>
                </pic:pic>
              </a:graphicData>
            </a:graphic>
          </wp:inline>
        </w:drawing>
      </w:r>
    </w:p>
    <w:p w14:paraId="1A9C3BC3" w14:textId="77777777" w:rsidR="00F02A23" w:rsidRDefault="00F02A23" w:rsidP="00FA52C2">
      <w:pPr>
        <w:rPr>
          <w:rFonts w:ascii="Helvetica" w:hAnsi="Helvetica"/>
          <w:sz w:val="14"/>
          <w:szCs w:val="14"/>
        </w:rPr>
      </w:pPr>
    </w:p>
    <w:p w14:paraId="2F76407B" w14:textId="48107B0C" w:rsidR="006A7009" w:rsidRPr="007B34E0" w:rsidRDefault="006A7009" w:rsidP="006A7009">
      <w:pPr>
        <w:pStyle w:val="LayoutInformationPACKT"/>
      </w:pPr>
      <w:proofErr w:type="spellStart"/>
      <w:r>
        <w:t>B08086_01_29.png</w:t>
      </w:r>
      <w:proofErr w:type="spellEnd"/>
    </w:p>
    <w:p w14:paraId="41352917" w14:textId="77777777" w:rsidR="006A7009" w:rsidRDefault="006A7009" w:rsidP="00F02A23"/>
    <w:p w14:paraId="748A20BF" w14:textId="2F585E80" w:rsidR="00F02A23" w:rsidRPr="00B321AC" w:rsidRDefault="000116DB">
      <w:pPr>
        <w:pStyle w:val="NormalPACKT"/>
        <w:pPrChange w:id="592" w:author="Dattatraya More" w:date="2017-08-02T14:19:00Z">
          <w:pPr/>
        </w:pPrChange>
      </w:pPr>
      <w:r w:rsidRPr="003349CA">
        <w:t>N</w:t>
      </w:r>
      <w:r w:rsidR="00D2133C" w:rsidRPr="003349CA">
        <w:t>ote that the Number of batches printed above is calculated based on input image shape/</w:t>
      </w:r>
      <w:proofErr w:type="spellStart"/>
      <w:r w:rsidR="00D2133C" w:rsidRPr="003349CA">
        <w:t>BATCH_</w:t>
      </w:r>
      <w:proofErr w:type="gramStart"/>
      <w:r w:rsidR="00D2133C" w:rsidRPr="003349CA">
        <w:t>SIZE</w:t>
      </w:r>
      <w:proofErr w:type="spellEnd"/>
      <w:r w:rsidR="00D2133C" w:rsidRPr="003349CA">
        <w:t>(</w:t>
      </w:r>
      <w:proofErr w:type="gramEnd"/>
      <w:r w:rsidR="00D2133C" w:rsidRPr="003349CA">
        <w:t>provided).</w:t>
      </w:r>
    </w:p>
    <w:p w14:paraId="0F604908" w14:textId="77777777" w:rsidR="00D51FF8" w:rsidRPr="008F279E" w:rsidRDefault="00D51FF8">
      <w:pPr>
        <w:pStyle w:val="NormalPACKT"/>
        <w:pPrChange w:id="593" w:author="Dattatraya More" w:date="2017-08-02T14:19:00Z">
          <w:pPr/>
        </w:pPrChange>
      </w:pPr>
    </w:p>
    <w:p w14:paraId="76AD728A" w14:textId="044CE1A5" w:rsidR="00F02A23" w:rsidRPr="008F279E" w:rsidRDefault="00F02A23">
      <w:pPr>
        <w:pStyle w:val="NormalPACKT"/>
        <w:pPrChange w:id="594" w:author="Dattatraya More" w:date="2017-08-02T14:19:00Z">
          <w:pPr/>
        </w:pPrChange>
      </w:pPr>
      <w:r w:rsidRPr="008F279E">
        <w:t>Now let’s jump into the code.</w:t>
      </w:r>
      <w:r w:rsidR="008659F3" w:rsidRPr="008F279E">
        <w:t xml:space="preserve"> The generator can be described with the following:</w:t>
      </w:r>
    </w:p>
    <w:p w14:paraId="2874C351" w14:textId="77777777" w:rsidR="00F02A23" w:rsidRDefault="00F02A23" w:rsidP="00FA52C2">
      <w:pPr>
        <w:rPr>
          <w:rFonts w:ascii="Helvetica" w:hAnsi="Helvetica"/>
          <w:sz w:val="14"/>
          <w:szCs w:val="14"/>
        </w:rPr>
      </w:pPr>
    </w:p>
    <w:p w14:paraId="3CA08D3D" w14:textId="77777777" w:rsidR="00FD279F" w:rsidRPr="003349CA" w:rsidRDefault="00FD279F">
      <w:pPr>
        <w:pStyle w:val="CodePACKT"/>
        <w:pPrChange w:id="595" w:author="Dattatraya More" w:date="2017-08-02T14:19:00Z">
          <w:pPr/>
        </w:pPrChange>
      </w:pPr>
      <w:commentRangeStart w:id="596"/>
      <w:proofErr w:type="spellStart"/>
      <w:proofErr w:type="gramStart"/>
      <w:r w:rsidRPr="003349CA">
        <w:t>def</w:t>
      </w:r>
      <w:proofErr w:type="spellEnd"/>
      <w:proofErr w:type="gramEnd"/>
      <w:r w:rsidRPr="003349CA">
        <w:t xml:space="preserve"> </w:t>
      </w:r>
      <w:proofErr w:type="spellStart"/>
      <w:r w:rsidRPr="003349CA">
        <w:t>generator_model</w:t>
      </w:r>
      <w:proofErr w:type="spellEnd"/>
      <w:r w:rsidRPr="003349CA">
        <w:t>():</w:t>
      </w:r>
      <w:commentRangeEnd w:id="596"/>
      <w:r w:rsidR="00CA33D4">
        <w:rPr>
          <w:rStyle w:val="CommentReference"/>
          <w:rFonts w:ascii="Arial" w:hAnsi="Arial" w:cs="Arial"/>
          <w:bCs/>
          <w:lang w:eastAsia="en-US"/>
        </w:rPr>
        <w:commentReference w:id="596"/>
      </w:r>
    </w:p>
    <w:p w14:paraId="76571E92" w14:textId="77777777" w:rsidR="00FD279F" w:rsidRPr="008F279E" w:rsidRDefault="00FD279F">
      <w:pPr>
        <w:pStyle w:val="CodePACKT"/>
        <w:pPrChange w:id="597" w:author="Dattatraya More" w:date="2017-08-02T14:19:00Z">
          <w:pPr/>
        </w:pPrChange>
      </w:pPr>
      <w:r w:rsidRPr="008F279E">
        <w:t xml:space="preserve">    </w:t>
      </w:r>
      <w:proofErr w:type="gramStart"/>
      <w:r w:rsidRPr="008F279E">
        <w:t>model</w:t>
      </w:r>
      <w:proofErr w:type="gramEnd"/>
      <w:r w:rsidRPr="008F279E">
        <w:t xml:space="preserve"> = Sequential()</w:t>
      </w:r>
    </w:p>
    <w:p w14:paraId="073CB6D6" w14:textId="77777777" w:rsidR="00FD279F" w:rsidRPr="008F279E" w:rsidRDefault="00FD279F">
      <w:pPr>
        <w:pStyle w:val="CodePACKT"/>
        <w:pPrChange w:id="598" w:author="Dattatraya More" w:date="2017-08-02T14:19:00Z">
          <w:pPr/>
        </w:pPrChange>
      </w:pPr>
      <w:r w:rsidRPr="008F279E">
        <w:t xml:space="preserve">    </w:t>
      </w:r>
      <w:proofErr w:type="spellStart"/>
      <w:proofErr w:type="gramStart"/>
      <w:r w:rsidRPr="008F279E">
        <w:t>model.add</w:t>
      </w:r>
      <w:proofErr w:type="spellEnd"/>
      <w:r w:rsidRPr="008F279E">
        <w:t>(</w:t>
      </w:r>
      <w:proofErr w:type="gramEnd"/>
      <w:r w:rsidRPr="008F279E">
        <w:t>Dense(</w:t>
      </w:r>
      <w:proofErr w:type="spellStart"/>
      <w:r w:rsidRPr="008F279E">
        <w:t>input_dim</w:t>
      </w:r>
      <w:proofErr w:type="spellEnd"/>
      <w:r w:rsidRPr="008F279E">
        <w:t xml:space="preserve">=100, </w:t>
      </w:r>
      <w:proofErr w:type="spellStart"/>
      <w:r w:rsidRPr="008F279E">
        <w:t>output_dim</w:t>
      </w:r>
      <w:proofErr w:type="spellEnd"/>
      <w:r w:rsidRPr="008F279E">
        <w:t>=1024))</w:t>
      </w:r>
    </w:p>
    <w:p w14:paraId="3F3EE385" w14:textId="77777777" w:rsidR="00FD279F" w:rsidRPr="008F279E" w:rsidRDefault="00FD279F">
      <w:pPr>
        <w:pStyle w:val="CodePACKT"/>
        <w:pPrChange w:id="599" w:author="Dattatraya More" w:date="2017-08-02T14:19:00Z">
          <w:pPr/>
        </w:pPrChange>
      </w:pPr>
      <w:r w:rsidRPr="008F279E">
        <w:t xml:space="preserve">    </w:t>
      </w:r>
      <w:proofErr w:type="spellStart"/>
      <w:proofErr w:type="gramStart"/>
      <w:r w:rsidRPr="008F279E">
        <w:t>model.add</w:t>
      </w:r>
      <w:proofErr w:type="spellEnd"/>
      <w:r w:rsidRPr="008F279E">
        <w:t>(</w:t>
      </w:r>
      <w:proofErr w:type="gramEnd"/>
      <w:r w:rsidRPr="008F279E">
        <w:t>Activation('</w:t>
      </w:r>
      <w:proofErr w:type="spellStart"/>
      <w:r w:rsidRPr="008F279E">
        <w:t>tanh</w:t>
      </w:r>
      <w:proofErr w:type="spellEnd"/>
      <w:r w:rsidRPr="008F279E">
        <w:t>'))</w:t>
      </w:r>
    </w:p>
    <w:p w14:paraId="6AAB2C7F" w14:textId="77777777" w:rsidR="00FD279F" w:rsidRPr="008F279E" w:rsidRDefault="00FD279F">
      <w:pPr>
        <w:pStyle w:val="CodePACKT"/>
        <w:pPrChange w:id="600" w:author="Dattatraya More" w:date="2017-08-02T14:19:00Z">
          <w:pPr/>
        </w:pPrChange>
      </w:pPr>
      <w:r w:rsidRPr="008F279E">
        <w:t xml:space="preserve">    </w:t>
      </w:r>
      <w:proofErr w:type="spellStart"/>
      <w:proofErr w:type="gramStart"/>
      <w:r w:rsidRPr="008F279E">
        <w:t>model.add</w:t>
      </w:r>
      <w:proofErr w:type="spellEnd"/>
      <w:r w:rsidRPr="008F279E">
        <w:t>(</w:t>
      </w:r>
      <w:proofErr w:type="gramEnd"/>
      <w:r w:rsidRPr="008F279E">
        <w:t>Dense(128*7*7))</w:t>
      </w:r>
    </w:p>
    <w:p w14:paraId="43D6F368" w14:textId="77777777" w:rsidR="00FD279F" w:rsidRPr="008F279E" w:rsidRDefault="00FD279F">
      <w:pPr>
        <w:pStyle w:val="CodePACKT"/>
        <w:pPrChange w:id="601" w:author="Dattatraya More" w:date="2017-08-02T14:19:00Z">
          <w:pPr/>
        </w:pPrChange>
      </w:pPr>
      <w:r w:rsidRPr="008F279E">
        <w:t xml:space="preserve">    </w:t>
      </w:r>
      <w:proofErr w:type="spellStart"/>
      <w:proofErr w:type="gramStart"/>
      <w:r w:rsidRPr="008F279E">
        <w:t>model.add</w:t>
      </w:r>
      <w:proofErr w:type="spellEnd"/>
      <w:r w:rsidRPr="008F279E">
        <w:t>(</w:t>
      </w:r>
      <w:proofErr w:type="spellStart"/>
      <w:proofErr w:type="gramEnd"/>
      <w:r w:rsidRPr="008F279E">
        <w:t>BatchNormalization</w:t>
      </w:r>
      <w:proofErr w:type="spellEnd"/>
      <w:r w:rsidRPr="008F279E">
        <w:t>())</w:t>
      </w:r>
    </w:p>
    <w:p w14:paraId="2844AC82" w14:textId="77777777" w:rsidR="00FD279F" w:rsidRPr="008F279E" w:rsidRDefault="00FD279F">
      <w:pPr>
        <w:pStyle w:val="CodePACKT"/>
        <w:pPrChange w:id="602" w:author="Dattatraya More" w:date="2017-08-02T14:19:00Z">
          <w:pPr/>
        </w:pPrChange>
      </w:pPr>
      <w:r w:rsidRPr="008F279E">
        <w:t xml:space="preserve">    </w:t>
      </w:r>
      <w:proofErr w:type="spellStart"/>
      <w:proofErr w:type="gramStart"/>
      <w:r w:rsidRPr="008F279E">
        <w:t>model.add</w:t>
      </w:r>
      <w:proofErr w:type="spellEnd"/>
      <w:r w:rsidRPr="008F279E">
        <w:t>(</w:t>
      </w:r>
      <w:proofErr w:type="gramEnd"/>
      <w:r w:rsidRPr="008F279E">
        <w:t>Activation('</w:t>
      </w:r>
      <w:proofErr w:type="spellStart"/>
      <w:r w:rsidRPr="008F279E">
        <w:t>tanh</w:t>
      </w:r>
      <w:proofErr w:type="spellEnd"/>
      <w:r w:rsidRPr="008F279E">
        <w:t>'))</w:t>
      </w:r>
    </w:p>
    <w:p w14:paraId="6D9AB4E4" w14:textId="77777777" w:rsidR="00FD279F" w:rsidRPr="008F279E" w:rsidRDefault="00FD279F">
      <w:pPr>
        <w:pStyle w:val="CodePACKT"/>
        <w:pPrChange w:id="603" w:author="Dattatraya More" w:date="2017-08-02T14:19:00Z">
          <w:pPr/>
        </w:pPrChange>
      </w:pPr>
      <w:r w:rsidRPr="008F279E">
        <w:t xml:space="preserve">    </w:t>
      </w:r>
      <w:proofErr w:type="spellStart"/>
      <w:proofErr w:type="gramStart"/>
      <w:r w:rsidRPr="008F279E">
        <w:t>model.add</w:t>
      </w:r>
      <w:proofErr w:type="spellEnd"/>
      <w:r w:rsidRPr="008F279E">
        <w:t>(</w:t>
      </w:r>
      <w:proofErr w:type="gramEnd"/>
      <w:r w:rsidRPr="008F279E">
        <w:t xml:space="preserve">Reshape((7, 7, 128), </w:t>
      </w:r>
      <w:proofErr w:type="spellStart"/>
      <w:r w:rsidRPr="008F279E">
        <w:t>input_shape</w:t>
      </w:r>
      <w:proofErr w:type="spellEnd"/>
      <w:r w:rsidRPr="008F279E">
        <w:t>=(128*7*7,)))</w:t>
      </w:r>
    </w:p>
    <w:p w14:paraId="631A7B79" w14:textId="77777777" w:rsidR="00FD279F" w:rsidRPr="008F279E" w:rsidRDefault="00FD279F">
      <w:pPr>
        <w:pStyle w:val="CodePACKT"/>
        <w:pPrChange w:id="604" w:author="Dattatraya More" w:date="2017-08-02T14:19:00Z">
          <w:pPr/>
        </w:pPrChange>
      </w:pPr>
      <w:r w:rsidRPr="008F279E">
        <w:t xml:space="preserve">    </w:t>
      </w:r>
      <w:proofErr w:type="spellStart"/>
      <w:proofErr w:type="gramStart"/>
      <w:r w:rsidRPr="008F279E">
        <w:t>model.add</w:t>
      </w:r>
      <w:proofErr w:type="spellEnd"/>
      <w:r w:rsidRPr="008F279E">
        <w:t>(</w:t>
      </w:r>
      <w:proofErr w:type="spellStart"/>
      <w:proofErr w:type="gramEnd"/>
      <w:r w:rsidRPr="008F279E">
        <w:t>UpSampling2D</w:t>
      </w:r>
      <w:proofErr w:type="spellEnd"/>
      <w:r w:rsidRPr="008F279E">
        <w:t>(size=(2, 2)))</w:t>
      </w:r>
    </w:p>
    <w:p w14:paraId="09FFB97C" w14:textId="77777777" w:rsidR="00FD279F" w:rsidRPr="008F279E" w:rsidRDefault="00FD279F">
      <w:pPr>
        <w:pStyle w:val="CodePACKT"/>
        <w:pPrChange w:id="605" w:author="Dattatraya More" w:date="2017-08-02T14:19:00Z">
          <w:pPr/>
        </w:pPrChange>
      </w:pPr>
      <w:r w:rsidRPr="008F279E">
        <w:t xml:space="preserve">    </w:t>
      </w:r>
      <w:proofErr w:type="spellStart"/>
      <w:proofErr w:type="gramStart"/>
      <w:r w:rsidRPr="008F279E">
        <w:t>model.add</w:t>
      </w:r>
      <w:proofErr w:type="spellEnd"/>
      <w:r w:rsidRPr="008F279E">
        <w:t>(</w:t>
      </w:r>
      <w:proofErr w:type="spellStart"/>
      <w:proofErr w:type="gramEnd"/>
      <w:r w:rsidRPr="008F279E">
        <w:t>Conv2D</w:t>
      </w:r>
      <w:proofErr w:type="spellEnd"/>
      <w:r w:rsidRPr="008F279E">
        <w:t>(64, (5, 5), padding='same'))</w:t>
      </w:r>
    </w:p>
    <w:p w14:paraId="327B8C6F" w14:textId="77777777" w:rsidR="00FD279F" w:rsidRPr="008F279E" w:rsidRDefault="00FD279F">
      <w:pPr>
        <w:pStyle w:val="CodePACKT"/>
        <w:pPrChange w:id="606" w:author="Dattatraya More" w:date="2017-08-02T14:19:00Z">
          <w:pPr/>
        </w:pPrChange>
      </w:pPr>
      <w:r w:rsidRPr="008F279E">
        <w:t xml:space="preserve">    </w:t>
      </w:r>
      <w:proofErr w:type="spellStart"/>
      <w:proofErr w:type="gramStart"/>
      <w:r w:rsidRPr="008F279E">
        <w:t>model.add</w:t>
      </w:r>
      <w:proofErr w:type="spellEnd"/>
      <w:r w:rsidRPr="008F279E">
        <w:t>(</w:t>
      </w:r>
      <w:proofErr w:type="gramEnd"/>
      <w:r w:rsidRPr="008F279E">
        <w:t>Activation('</w:t>
      </w:r>
      <w:proofErr w:type="spellStart"/>
      <w:r w:rsidRPr="008F279E">
        <w:t>tanh</w:t>
      </w:r>
      <w:proofErr w:type="spellEnd"/>
      <w:r w:rsidRPr="008F279E">
        <w:t>'))</w:t>
      </w:r>
    </w:p>
    <w:p w14:paraId="48C7559E" w14:textId="77777777" w:rsidR="00FD279F" w:rsidRPr="008F279E" w:rsidRDefault="00FD279F">
      <w:pPr>
        <w:pStyle w:val="CodePACKT"/>
        <w:pPrChange w:id="607" w:author="Dattatraya More" w:date="2017-08-02T14:19:00Z">
          <w:pPr/>
        </w:pPrChange>
      </w:pPr>
      <w:r w:rsidRPr="008F279E">
        <w:t xml:space="preserve">    </w:t>
      </w:r>
      <w:proofErr w:type="spellStart"/>
      <w:proofErr w:type="gramStart"/>
      <w:r w:rsidRPr="008F279E">
        <w:t>model.add</w:t>
      </w:r>
      <w:proofErr w:type="spellEnd"/>
      <w:r w:rsidRPr="008F279E">
        <w:t>(</w:t>
      </w:r>
      <w:proofErr w:type="spellStart"/>
      <w:proofErr w:type="gramEnd"/>
      <w:r w:rsidRPr="008F279E">
        <w:t>UpSampling2D</w:t>
      </w:r>
      <w:proofErr w:type="spellEnd"/>
      <w:r w:rsidRPr="008F279E">
        <w:t>(size=(2, 2)))</w:t>
      </w:r>
    </w:p>
    <w:p w14:paraId="222C5954" w14:textId="77777777" w:rsidR="00FD279F" w:rsidRPr="008F279E" w:rsidRDefault="00FD279F">
      <w:pPr>
        <w:pStyle w:val="CodePACKT"/>
        <w:pPrChange w:id="608" w:author="Dattatraya More" w:date="2017-08-02T14:19:00Z">
          <w:pPr/>
        </w:pPrChange>
      </w:pPr>
      <w:r w:rsidRPr="008F279E">
        <w:t xml:space="preserve">    </w:t>
      </w:r>
      <w:proofErr w:type="spellStart"/>
      <w:proofErr w:type="gramStart"/>
      <w:r w:rsidRPr="008F279E">
        <w:t>model.add</w:t>
      </w:r>
      <w:proofErr w:type="spellEnd"/>
      <w:r w:rsidRPr="008F279E">
        <w:t>(</w:t>
      </w:r>
      <w:proofErr w:type="spellStart"/>
      <w:proofErr w:type="gramEnd"/>
      <w:r w:rsidRPr="008F279E">
        <w:t>Conv2D</w:t>
      </w:r>
      <w:proofErr w:type="spellEnd"/>
      <w:r w:rsidRPr="008F279E">
        <w:t>(1, (5, 5), padding='same'))</w:t>
      </w:r>
    </w:p>
    <w:p w14:paraId="1A6BB792" w14:textId="77777777" w:rsidR="00FD279F" w:rsidRPr="008F279E" w:rsidRDefault="00FD279F">
      <w:pPr>
        <w:pStyle w:val="CodePACKT"/>
        <w:pPrChange w:id="609" w:author="Dattatraya More" w:date="2017-08-02T14:19:00Z">
          <w:pPr/>
        </w:pPrChange>
      </w:pPr>
      <w:r w:rsidRPr="008F279E">
        <w:t xml:space="preserve">    </w:t>
      </w:r>
      <w:proofErr w:type="spellStart"/>
      <w:proofErr w:type="gramStart"/>
      <w:r w:rsidRPr="008F279E">
        <w:t>model.add</w:t>
      </w:r>
      <w:proofErr w:type="spellEnd"/>
      <w:r w:rsidRPr="008F279E">
        <w:t>(</w:t>
      </w:r>
      <w:proofErr w:type="gramEnd"/>
      <w:r w:rsidRPr="008F279E">
        <w:t>Activation('</w:t>
      </w:r>
      <w:proofErr w:type="spellStart"/>
      <w:r w:rsidRPr="008F279E">
        <w:t>tanh</w:t>
      </w:r>
      <w:proofErr w:type="spellEnd"/>
      <w:r w:rsidRPr="008F279E">
        <w:t>'))</w:t>
      </w:r>
    </w:p>
    <w:p w14:paraId="22C858D8" w14:textId="316E1D87" w:rsidR="00FA52C2" w:rsidRPr="008F279E" w:rsidRDefault="00FD279F">
      <w:pPr>
        <w:pStyle w:val="CodePACKT"/>
        <w:pPrChange w:id="610" w:author="Dattatraya More" w:date="2017-08-02T14:19:00Z">
          <w:pPr/>
        </w:pPrChange>
      </w:pPr>
      <w:r w:rsidRPr="008F279E">
        <w:t xml:space="preserve">    </w:t>
      </w:r>
      <w:proofErr w:type="gramStart"/>
      <w:r w:rsidRPr="008F279E">
        <w:t>return</w:t>
      </w:r>
      <w:proofErr w:type="gramEnd"/>
      <w:r w:rsidRPr="008F279E">
        <w:t xml:space="preserve"> model</w:t>
      </w:r>
    </w:p>
    <w:p w14:paraId="61D5FD52" w14:textId="77777777" w:rsidR="00FA52C2" w:rsidRPr="009E6316" w:rsidRDefault="00FA52C2" w:rsidP="00FA52C2">
      <w:pPr>
        <w:rPr>
          <w:rFonts w:ascii="Calibri" w:hAnsi="Calibri"/>
          <w:szCs w:val="20"/>
        </w:rPr>
      </w:pPr>
    </w:p>
    <w:p w14:paraId="470C2D88" w14:textId="3ADE6A42" w:rsidR="00FA52C2" w:rsidRPr="003349CA" w:rsidRDefault="00FA52C2">
      <w:pPr>
        <w:pStyle w:val="NormalPACKT"/>
        <w:pPrChange w:id="611" w:author="Dattatraya More" w:date="2017-08-02T14:20:00Z">
          <w:pPr/>
        </w:pPrChange>
      </w:pPr>
      <w:r w:rsidRPr="003349CA">
        <w:lastRenderedPageBreak/>
        <w:t>The first dense layer</w:t>
      </w:r>
      <w:r w:rsidR="00D2216B" w:rsidRPr="003349CA">
        <w:t xml:space="preserve"> of the generator</w:t>
      </w:r>
      <w:r w:rsidRPr="00B321AC">
        <w:t xml:space="preserve"> take</w:t>
      </w:r>
      <w:r w:rsidR="00D2216B" w:rsidRPr="00B321AC">
        <w:t xml:space="preserve">s as input a vector of 100 dimensions </w:t>
      </w:r>
      <w:r w:rsidRPr="008F279E">
        <w:t xml:space="preserve">and it produces </w:t>
      </w:r>
      <w:r w:rsidR="00D2216B" w:rsidRPr="008F279E">
        <w:t xml:space="preserve">output of </w:t>
      </w:r>
      <w:r w:rsidRPr="008F279E">
        <w:t xml:space="preserve">1,024 dimensions with the activation function </w:t>
      </w:r>
      <w:proofErr w:type="spellStart"/>
      <w:r w:rsidRPr="008F279E">
        <w:t>t</w:t>
      </w:r>
      <w:r w:rsidRPr="00CA33D4">
        <w:rPr>
          <w:rPrChange w:id="612" w:author="Dattatraya More" w:date="2017-08-02T14:20:00Z">
            <w:rPr>
              <w:rStyle w:val="pl-en"/>
              <w:rFonts w:ascii="Consolas" w:hAnsi="Consolas"/>
              <w:bCs w:val="0"/>
              <w:color w:val="000000" w:themeColor="text1"/>
              <w:sz w:val="18"/>
              <w:szCs w:val="18"/>
              <w:shd w:val="clear" w:color="auto" w:fill="FFFFFF"/>
            </w:rPr>
          </w:rPrChange>
        </w:rPr>
        <w:t>anh</w:t>
      </w:r>
      <w:proofErr w:type="spellEnd"/>
      <w:r w:rsidR="00D2216B" w:rsidRPr="003349CA">
        <w:t>.</w:t>
      </w:r>
    </w:p>
    <w:p w14:paraId="1DA54188" w14:textId="0C31886E" w:rsidR="00FA52C2" w:rsidRPr="008F279E" w:rsidDel="009A0C79" w:rsidRDefault="00FA52C2">
      <w:pPr>
        <w:pStyle w:val="NormalPACKT"/>
        <w:rPr>
          <w:del w:id="613" w:author="Dattatraya More" w:date="2017-08-02T18:37:00Z"/>
        </w:rPr>
        <w:pPrChange w:id="614" w:author="Dattatraya More" w:date="2017-08-02T14:20:00Z">
          <w:pPr/>
        </w:pPrChange>
      </w:pPr>
      <w:r w:rsidRPr="008F279E">
        <w:t xml:space="preserve">The next dense layer </w:t>
      </w:r>
      <w:r w:rsidR="00D2216B" w:rsidRPr="008F279E">
        <w:t xml:space="preserve">in the network </w:t>
      </w:r>
      <w:r w:rsidRPr="008F279E">
        <w:t xml:space="preserve">produces data of 128 x </w:t>
      </w:r>
      <w:r w:rsidR="00D2216B" w:rsidRPr="008F279E">
        <w:t xml:space="preserve">7 x 7 in the output using batch </w:t>
      </w:r>
      <w:r w:rsidRPr="008F279E">
        <w:t>normalization (</w:t>
      </w:r>
      <w:r w:rsidR="00FD279F" w:rsidRPr="008F279E">
        <w:t xml:space="preserve">refer to </w:t>
      </w:r>
      <w:r w:rsidR="00FD279F" w:rsidRPr="00CA33D4">
        <w:rPr>
          <w:bCs/>
          <w:rPrChange w:id="615" w:author="Dattatraya More" w:date="2017-08-02T14:20:00Z">
            <w:rPr>
              <w:bCs w:val="0"/>
              <w:i/>
            </w:rPr>
          </w:rPrChange>
        </w:rPr>
        <w:t xml:space="preserve">Batch </w:t>
      </w:r>
      <w:r w:rsidR="00D2216B" w:rsidRPr="00CA33D4">
        <w:rPr>
          <w:bCs/>
          <w:rPrChange w:id="616" w:author="Dattatraya More" w:date="2017-08-02T14:20:00Z">
            <w:rPr>
              <w:bCs w:val="0"/>
              <w:i/>
            </w:rPr>
          </w:rPrChange>
        </w:rPr>
        <w:t xml:space="preserve">Normalization </w:t>
      </w:r>
      <w:r w:rsidRPr="00CA33D4">
        <w:rPr>
          <w:bCs/>
          <w:rPrChange w:id="617" w:author="Dattatraya More" w:date="2017-08-02T14:20:00Z">
            <w:rPr>
              <w:bCs w:val="0"/>
              <w:i/>
            </w:rPr>
          </w:rPrChange>
        </w:rPr>
        <w:t>Accelerating</w:t>
      </w:r>
      <w:r w:rsidR="00D2216B" w:rsidRPr="00CA33D4">
        <w:rPr>
          <w:bCs/>
          <w:rPrChange w:id="618" w:author="Dattatraya More" w:date="2017-08-02T14:20:00Z">
            <w:rPr>
              <w:bCs w:val="0"/>
              <w:i/>
            </w:rPr>
          </w:rPrChange>
        </w:rPr>
        <w:t xml:space="preserve"> Deep Network </w:t>
      </w:r>
      <w:r w:rsidRPr="00CA33D4">
        <w:rPr>
          <w:bCs/>
          <w:rPrChange w:id="619" w:author="Dattatraya More" w:date="2017-08-02T14:20:00Z">
            <w:rPr>
              <w:bCs w:val="0"/>
              <w:i/>
            </w:rPr>
          </w:rPrChange>
        </w:rPr>
        <w:t>Tr</w:t>
      </w:r>
      <w:r w:rsidR="00D2216B" w:rsidRPr="00CA33D4">
        <w:rPr>
          <w:bCs/>
          <w:rPrChange w:id="620" w:author="Dattatraya More" w:date="2017-08-02T14:20:00Z">
            <w:rPr>
              <w:bCs w:val="0"/>
              <w:i/>
            </w:rPr>
          </w:rPrChange>
        </w:rPr>
        <w:t>aining by Reducing Internal Covariate Shift</w:t>
      </w:r>
      <w:r w:rsidRPr="003349CA">
        <w:t xml:space="preserve">, by S. </w:t>
      </w:r>
      <w:proofErr w:type="spellStart"/>
      <w:r w:rsidRPr="003349CA">
        <w:t>Ioffe</w:t>
      </w:r>
      <w:proofErr w:type="spellEnd"/>
      <w:r w:rsidRPr="003349CA">
        <w:t xml:space="preserve"> and </w:t>
      </w:r>
      <w:proofErr w:type="spellStart"/>
      <w:r w:rsidRPr="003349CA">
        <w:t>C.Szegedy</w:t>
      </w:r>
      <w:proofErr w:type="spellEnd"/>
      <w:r w:rsidRPr="003349CA">
        <w:t xml:space="preserve">, </w:t>
      </w:r>
      <w:proofErr w:type="spellStart"/>
      <w:r w:rsidRPr="003349CA">
        <w:t>arXiv</w:t>
      </w:r>
      <w:proofErr w:type="spellEnd"/>
      <w:r w:rsidRPr="003349CA">
        <w:t xml:space="preserve">: 1502.03167, 2014), a technique that </w:t>
      </w:r>
      <w:r w:rsidR="00D2216B" w:rsidRPr="008F279E">
        <w:t>often</w:t>
      </w:r>
      <w:r w:rsidRPr="008F279E">
        <w:t xml:space="preserve"> help</w:t>
      </w:r>
      <w:r w:rsidR="00D2216B" w:rsidRPr="008F279E">
        <w:t xml:space="preserve"> to</w:t>
      </w:r>
      <w:r w:rsidRPr="008F279E">
        <w:t xml:space="preserve"> stabilize learning by</w:t>
      </w:r>
      <w:r w:rsidR="00D2216B" w:rsidRPr="008F279E">
        <w:t xml:space="preserve"> </w:t>
      </w:r>
      <w:r w:rsidRPr="008F279E">
        <w:t xml:space="preserve">normalizing the input </w:t>
      </w:r>
      <w:r w:rsidR="00D2216B" w:rsidRPr="008F279E">
        <w:t xml:space="preserve">with zero mean and unit variance. </w:t>
      </w:r>
      <w:r w:rsidRPr="008F279E">
        <w:t>Batch</w:t>
      </w:r>
    </w:p>
    <w:p w14:paraId="0B70C87D" w14:textId="634B9D81" w:rsidR="00FA52C2" w:rsidRPr="008F279E" w:rsidRDefault="009A0C79">
      <w:pPr>
        <w:pStyle w:val="NormalPACKT"/>
        <w:pPrChange w:id="621" w:author="Dattatraya More" w:date="2017-08-02T14:20:00Z">
          <w:pPr/>
        </w:pPrChange>
      </w:pPr>
      <w:ins w:id="622" w:author="Dattatraya More" w:date="2017-08-02T18:37:00Z">
        <w:r>
          <w:t xml:space="preserve"> </w:t>
        </w:r>
      </w:ins>
      <w:proofErr w:type="gramStart"/>
      <w:r w:rsidR="00FA52C2" w:rsidRPr="008F279E">
        <w:t>normalization</w:t>
      </w:r>
      <w:proofErr w:type="gramEnd"/>
      <w:r w:rsidR="00FA52C2" w:rsidRPr="008F279E">
        <w:t xml:space="preserve"> has been empirically proven to </w:t>
      </w:r>
      <w:r w:rsidR="00D2216B" w:rsidRPr="008F279E">
        <w:t>speed-up</w:t>
      </w:r>
      <w:r w:rsidR="00FA52C2" w:rsidRPr="008F279E">
        <w:t xml:space="preserve"> the training in many</w:t>
      </w:r>
      <w:r w:rsidR="00D2216B" w:rsidRPr="008F279E">
        <w:t xml:space="preserve"> </w:t>
      </w:r>
      <w:r w:rsidR="00FA52C2" w:rsidRPr="008F279E">
        <w:t xml:space="preserve">situations, reduce the problems of poor initialization, and </w:t>
      </w:r>
      <w:r w:rsidR="00D2216B" w:rsidRPr="008F279E">
        <w:t>in general</w:t>
      </w:r>
      <w:r w:rsidR="00FA52C2" w:rsidRPr="008F279E">
        <w:t xml:space="preserve"> produce</w:t>
      </w:r>
      <w:r w:rsidR="00D2216B" w:rsidRPr="008F279E">
        <w:t xml:space="preserve">s </w:t>
      </w:r>
      <w:r w:rsidR="00FA52C2" w:rsidRPr="008F279E">
        <w:t xml:space="preserve">more accurate results. There is also a </w:t>
      </w:r>
      <w:proofErr w:type="gramStart"/>
      <w:r w:rsidR="00FA52C2" w:rsidRPr="00CA33D4">
        <w:rPr>
          <w:rPrChange w:id="623" w:author="Dattatraya More" w:date="2017-08-02T14:20:00Z">
            <w:rPr>
              <w:rStyle w:val="pl-en"/>
              <w:rFonts w:ascii="Consolas" w:hAnsi="Consolas"/>
              <w:bCs w:val="0"/>
              <w:color w:val="000000" w:themeColor="text1"/>
              <w:sz w:val="18"/>
              <w:szCs w:val="18"/>
              <w:shd w:val="clear" w:color="auto" w:fill="FFFFFF"/>
            </w:rPr>
          </w:rPrChange>
        </w:rPr>
        <w:t>Reshape(</w:t>
      </w:r>
      <w:proofErr w:type="gramEnd"/>
      <w:r w:rsidR="00FA52C2" w:rsidRPr="00CA33D4">
        <w:rPr>
          <w:rPrChange w:id="624" w:author="Dattatraya More" w:date="2017-08-02T14:20:00Z">
            <w:rPr>
              <w:rStyle w:val="pl-en"/>
              <w:rFonts w:ascii="Consolas" w:hAnsi="Consolas"/>
              <w:bCs w:val="0"/>
              <w:color w:val="000000" w:themeColor="text1"/>
              <w:sz w:val="18"/>
              <w:szCs w:val="18"/>
              <w:shd w:val="clear" w:color="auto" w:fill="FFFFFF"/>
            </w:rPr>
          </w:rPrChange>
        </w:rPr>
        <w:t>)</w:t>
      </w:r>
      <w:r w:rsidR="00FA52C2" w:rsidRPr="003349CA">
        <w:t xml:space="preserve"> </w:t>
      </w:r>
      <w:r w:rsidR="00FD279F" w:rsidRPr="003349CA">
        <w:t>module that produces data of 128</w:t>
      </w:r>
      <w:r w:rsidR="00FA52C2" w:rsidRPr="00B321AC">
        <w:t xml:space="preserve"> x </w:t>
      </w:r>
      <w:proofErr w:type="spellStart"/>
      <w:r w:rsidR="00FA52C2" w:rsidRPr="00B321AC">
        <w:t>7</w:t>
      </w:r>
      <w:r w:rsidR="00FD279F" w:rsidRPr="00B321AC">
        <w:t>x</w:t>
      </w:r>
      <w:proofErr w:type="spellEnd"/>
      <w:r w:rsidR="00FD279F" w:rsidRPr="00B321AC">
        <w:t xml:space="preserve"> 7 (128</w:t>
      </w:r>
      <w:r w:rsidR="00FA52C2" w:rsidRPr="008F279E">
        <w:t xml:space="preserve"> channels, 7 width, and 7 height), </w:t>
      </w:r>
      <w:proofErr w:type="spellStart"/>
      <w:r w:rsidR="00FA52C2" w:rsidRPr="00CA33D4">
        <w:rPr>
          <w:rPrChange w:id="625" w:author="Dattatraya More" w:date="2017-08-02T14:20:00Z">
            <w:rPr>
              <w:rStyle w:val="pl-en"/>
              <w:rFonts w:ascii="Consolas" w:hAnsi="Consolas"/>
              <w:bCs w:val="0"/>
              <w:color w:val="000000" w:themeColor="text1"/>
              <w:sz w:val="18"/>
              <w:szCs w:val="18"/>
              <w:shd w:val="clear" w:color="auto" w:fill="FFFFFF"/>
            </w:rPr>
          </w:rPrChange>
        </w:rPr>
        <w:t>dim_ordering</w:t>
      </w:r>
      <w:proofErr w:type="spellEnd"/>
      <w:r w:rsidR="00FA52C2" w:rsidRPr="003349CA">
        <w:t xml:space="preserve"> to </w:t>
      </w:r>
      <w:proofErr w:type="spellStart"/>
      <w:r w:rsidR="00FA52C2" w:rsidRPr="00CA33D4">
        <w:rPr>
          <w:rPrChange w:id="626" w:author="Dattatraya More" w:date="2017-08-02T14:20:00Z">
            <w:rPr>
              <w:rStyle w:val="pl-en"/>
              <w:rFonts w:ascii="Consolas" w:hAnsi="Consolas"/>
              <w:bCs w:val="0"/>
              <w:color w:val="000000" w:themeColor="text1"/>
              <w:sz w:val="18"/>
              <w:szCs w:val="18"/>
              <w:shd w:val="clear" w:color="auto" w:fill="FFFFFF"/>
            </w:rPr>
          </w:rPrChange>
        </w:rPr>
        <w:t>tf</w:t>
      </w:r>
      <w:proofErr w:type="spellEnd"/>
      <w:r w:rsidR="00FA52C2" w:rsidRPr="00CA33D4">
        <w:rPr>
          <w:rPrChange w:id="627" w:author="Dattatraya More" w:date="2017-08-02T14:20:00Z">
            <w:rPr>
              <w:rStyle w:val="pl-en"/>
              <w:rFonts w:ascii="Consolas" w:hAnsi="Consolas"/>
              <w:bCs w:val="0"/>
              <w:color w:val="000000" w:themeColor="text1"/>
              <w:sz w:val="18"/>
              <w:szCs w:val="18"/>
              <w:shd w:val="clear" w:color="auto" w:fill="FFFFFF"/>
            </w:rPr>
          </w:rPrChange>
        </w:rPr>
        <w:t xml:space="preserve"> ,</w:t>
      </w:r>
      <w:r w:rsidR="00FA52C2" w:rsidRPr="003349CA">
        <w:t xml:space="preserve"> and a </w:t>
      </w:r>
      <w:proofErr w:type="spellStart"/>
      <w:r w:rsidR="00FA52C2" w:rsidRPr="00CA33D4">
        <w:rPr>
          <w:rPrChange w:id="628" w:author="Dattatraya More" w:date="2017-08-02T14:20:00Z">
            <w:rPr>
              <w:rStyle w:val="pl-en"/>
              <w:rFonts w:ascii="Consolas" w:hAnsi="Consolas"/>
              <w:bCs w:val="0"/>
              <w:color w:val="000000" w:themeColor="text1"/>
              <w:sz w:val="18"/>
              <w:szCs w:val="18"/>
              <w:shd w:val="clear" w:color="auto" w:fill="FFFFFF"/>
            </w:rPr>
          </w:rPrChange>
        </w:rPr>
        <w:t>UpSampling</w:t>
      </w:r>
      <w:proofErr w:type="spellEnd"/>
      <w:r w:rsidR="00FA52C2" w:rsidRPr="00CA33D4">
        <w:rPr>
          <w:rPrChange w:id="629" w:author="Dattatraya More" w:date="2017-08-02T14:20:00Z">
            <w:rPr>
              <w:rStyle w:val="pl-en"/>
              <w:rFonts w:ascii="Consolas" w:hAnsi="Consolas"/>
              <w:bCs w:val="0"/>
              <w:color w:val="000000" w:themeColor="text1"/>
              <w:sz w:val="18"/>
              <w:szCs w:val="18"/>
              <w:shd w:val="clear" w:color="auto" w:fill="FFFFFF"/>
            </w:rPr>
          </w:rPrChange>
        </w:rPr>
        <w:t>()</w:t>
      </w:r>
      <w:r w:rsidR="00FA52C2" w:rsidRPr="003349CA">
        <w:t xml:space="preserve"> module</w:t>
      </w:r>
      <w:r w:rsidR="00D2216B" w:rsidRPr="003349CA">
        <w:t xml:space="preserve"> </w:t>
      </w:r>
      <w:r w:rsidR="00FA52C2" w:rsidRPr="00B321AC">
        <w:t>that produces a repetition of each one into a 2 x 2 s</w:t>
      </w:r>
      <w:r w:rsidR="00FA52C2" w:rsidRPr="008F279E">
        <w:t>quare. After that, we have a</w:t>
      </w:r>
      <w:r w:rsidR="008659F3" w:rsidRPr="008F279E">
        <w:t xml:space="preserve"> </w:t>
      </w:r>
      <w:r w:rsidR="00FA52C2" w:rsidRPr="008F279E">
        <w:t xml:space="preserve">convolutional layer </w:t>
      </w:r>
      <w:r w:rsidR="008659F3" w:rsidRPr="008F279E">
        <w:t>that produces</w:t>
      </w:r>
      <w:r w:rsidR="00FA52C2" w:rsidRPr="008F279E">
        <w:t xml:space="preserve"> 64 filters on 5 x 5 convolutional kernels</w:t>
      </w:r>
      <w:r w:rsidR="008659F3" w:rsidRPr="008F279E">
        <w:t>/patches</w:t>
      </w:r>
      <w:r w:rsidR="00FA52C2" w:rsidRPr="008F279E">
        <w:t xml:space="preserve"> with </w:t>
      </w:r>
      <w:proofErr w:type="spellStart"/>
      <w:r w:rsidR="00FA52C2" w:rsidRPr="008F279E">
        <w:t>tanh</w:t>
      </w:r>
      <w:proofErr w:type="spellEnd"/>
      <w:r w:rsidR="00FA52C2" w:rsidRPr="008F279E">
        <w:t xml:space="preserve"> </w:t>
      </w:r>
      <w:r w:rsidR="008659F3" w:rsidRPr="008F279E">
        <w:t>activation</w:t>
      </w:r>
      <w:r w:rsidR="00FD279F" w:rsidRPr="008F279E">
        <w:t xml:space="preserve"> having same padding</w:t>
      </w:r>
      <w:r w:rsidR="008659F3" w:rsidRPr="008F279E">
        <w:t xml:space="preserve"> </w:t>
      </w:r>
      <w:r w:rsidR="00FA52C2" w:rsidRPr="008F279E">
        <w:t xml:space="preserve">followed by a new </w:t>
      </w:r>
      <w:proofErr w:type="spellStart"/>
      <w:r w:rsidR="00FA52C2" w:rsidRPr="00CA33D4">
        <w:rPr>
          <w:rPrChange w:id="630" w:author="Dattatraya More" w:date="2017-08-02T14:20:00Z">
            <w:rPr>
              <w:rStyle w:val="pl-en"/>
              <w:rFonts w:ascii="Consolas" w:hAnsi="Consolas"/>
              <w:bCs w:val="0"/>
              <w:color w:val="000000" w:themeColor="text1"/>
              <w:sz w:val="18"/>
              <w:szCs w:val="18"/>
              <w:shd w:val="clear" w:color="auto" w:fill="FFFFFF"/>
            </w:rPr>
          </w:rPrChange>
        </w:rPr>
        <w:t>UpSampling</w:t>
      </w:r>
      <w:proofErr w:type="spellEnd"/>
      <w:r w:rsidR="00FA52C2" w:rsidRPr="00CA33D4">
        <w:rPr>
          <w:rPrChange w:id="631" w:author="Dattatraya More" w:date="2017-08-02T14:20:00Z">
            <w:rPr>
              <w:rStyle w:val="pl-en"/>
              <w:rFonts w:ascii="Consolas" w:hAnsi="Consolas"/>
              <w:bCs w:val="0"/>
              <w:color w:val="000000" w:themeColor="text1"/>
              <w:sz w:val="18"/>
              <w:szCs w:val="18"/>
              <w:shd w:val="clear" w:color="auto" w:fill="FFFFFF"/>
            </w:rPr>
          </w:rPrChange>
        </w:rPr>
        <w:t>()</w:t>
      </w:r>
      <w:r w:rsidR="00FA52C2" w:rsidRPr="003349CA">
        <w:t xml:space="preserve"> and a final convolution with one filter,</w:t>
      </w:r>
      <w:r w:rsidR="004B0EF9" w:rsidRPr="003349CA">
        <w:t xml:space="preserve"> </w:t>
      </w:r>
      <w:r w:rsidR="00FA52C2" w:rsidRPr="008F279E">
        <w:t xml:space="preserve">and on 5 x 5 convolutional kernels with the activation </w:t>
      </w:r>
      <w:r w:rsidR="008659F3" w:rsidRPr="008F279E">
        <w:t xml:space="preserve">as </w:t>
      </w:r>
      <w:proofErr w:type="spellStart"/>
      <w:r w:rsidR="00B24CC4" w:rsidRPr="008F279E">
        <w:t>tanh</w:t>
      </w:r>
      <w:proofErr w:type="spellEnd"/>
      <w:r w:rsidR="00B24CC4" w:rsidRPr="008F279E">
        <w:t xml:space="preserve">. Note </w:t>
      </w:r>
      <w:r w:rsidR="008659F3" w:rsidRPr="008F279E">
        <w:t>there are no pooling operations in the</w:t>
      </w:r>
      <w:r w:rsidR="00FA52C2" w:rsidRPr="008F279E">
        <w:t xml:space="preserve"> </w:t>
      </w:r>
      <w:proofErr w:type="spellStart"/>
      <w:r w:rsidR="00FA52C2" w:rsidRPr="008F279E">
        <w:t>ConvNet</w:t>
      </w:r>
      <w:proofErr w:type="spellEnd"/>
      <w:r w:rsidR="008659F3" w:rsidRPr="008F279E">
        <w:t>.</w:t>
      </w:r>
    </w:p>
    <w:p w14:paraId="1A8CD0C4" w14:textId="77777777" w:rsidR="008659F3" w:rsidRPr="00CA33D4" w:rsidRDefault="008659F3">
      <w:pPr>
        <w:pStyle w:val="NormalPACKT"/>
        <w:rPr>
          <w:rPrChange w:id="632" w:author="Dattatraya More" w:date="2017-08-02T14:20:00Z">
            <w:rPr>
              <w:rFonts w:ascii="Helvetica" w:hAnsi="Helvetica"/>
              <w:sz w:val="21"/>
              <w:szCs w:val="21"/>
            </w:rPr>
          </w:rPrChange>
        </w:rPr>
        <w:pPrChange w:id="633" w:author="Dattatraya More" w:date="2017-08-02T14:20:00Z">
          <w:pPr/>
        </w:pPrChange>
      </w:pPr>
    </w:p>
    <w:p w14:paraId="37FB0850" w14:textId="60F42D67" w:rsidR="00B24CC4" w:rsidRPr="008F279E" w:rsidRDefault="00FA52C2">
      <w:pPr>
        <w:pStyle w:val="NormalPACKT"/>
        <w:pPrChange w:id="634" w:author="Dattatraya More" w:date="2017-08-02T14:20:00Z">
          <w:pPr/>
        </w:pPrChange>
      </w:pPr>
      <w:r w:rsidRPr="003349CA">
        <w:t xml:space="preserve">The discriminator can </w:t>
      </w:r>
      <w:r w:rsidR="008659F3" w:rsidRPr="003349CA">
        <w:t xml:space="preserve">be described with the following </w:t>
      </w:r>
      <w:r w:rsidRPr="00B321AC">
        <w:t>code</w:t>
      </w:r>
      <w:r w:rsidR="0044614E" w:rsidRPr="00B321AC">
        <w:t>:</w:t>
      </w:r>
    </w:p>
    <w:p w14:paraId="696417B7" w14:textId="77777777" w:rsidR="00FA52C2" w:rsidRDefault="00FA52C2" w:rsidP="00FA52C2">
      <w:pPr>
        <w:rPr>
          <w:rFonts w:ascii="Helvetica" w:hAnsi="Helvetica"/>
          <w:sz w:val="21"/>
          <w:szCs w:val="21"/>
        </w:rPr>
      </w:pPr>
    </w:p>
    <w:p w14:paraId="6300CED9" w14:textId="77777777" w:rsidR="00FD279F" w:rsidRPr="003349CA" w:rsidRDefault="00FD279F">
      <w:pPr>
        <w:pStyle w:val="CodePACKT"/>
        <w:pPrChange w:id="635" w:author="Dattatraya More" w:date="2017-08-02T14:20:00Z">
          <w:pPr/>
        </w:pPrChange>
      </w:pPr>
      <w:proofErr w:type="spellStart"/>
      <w:proofErr w:type="gramStart"/>
      <w:r w:rsidRPr="003349CA">
        <w:t>def</w:t>
      </w:r>
      <w:proofErr w:type="spellEnd"/>
      <w:proofErr w:type="gramEnd"/>
      <w:r w:rsidRPr="003349CA">
        <w:t xml:space="preserve"> </w:t>
      </w:r>
      <w:proofErr w:type="spellStart"/>
      <w:r w:rsidRPr="003349CA">
        <w:t>discriminator_model</w:t>
      </w:r>
      <w:proofErr w:type="spellEnd"/>
      <w:r w:rsidRPr="003349CA">
        <w:t>():</w:t>
      </w:r>
    </w:p>
    <w:p w14:paraId="310C3F50" w14:textId="77777777" w:rsidR="00FD279F" w:rsidRPr="008F279E" w:rsidRDefault="00FD279F">
      <w:pPr>
        <w:pStyle w:val="CodePACKT"/>
        <w:pPrChange w:id="636" w:author="Dattatraya More" w:date="2017-08-02T14:20:00Z">
          <w:pPr/>
        </w:pPrChange>
      </w:pPr>
      <w:r w:rsidRPr="008F279E">
        <w:t xml:space="preserve">    </w:t>
      </w:r>
      <w:proofErr w:type="gramStart"/>
      <w:r w:rsidRPr="008F279E">
        <w:t>model</w:t>
      </w:r>
      <w:proofErr w:type="gramEnd"/>
      <w:r w:rsidRPr="008F279E">
        <w:t xml:space="preserve"> = Sequential()</w:t>
      </w:r>
    </w:p>
    <w:p w14:paraId="5DF824F4" w14:textId="17C0FA8C" w:rsidR="00FD279F" w:rsidRPr="008F279E" w:rsidRDefault="00FD279F">
      <w:pPr>
        <w:pStyle w:val="CodePACKT"/>
        <w:pPrChange w:id="637" w:author="Dattatraya More" w:date="2017-08-02T14:20:00Z">
          <w:pPr/>
        </w:pPrChange>
      </w:pPr>
      <w:r w:rsidRPr="008F279E">
        <w:t xml:space="preserve">    </w:t>
      </w:r>
      <w:proofErr w:type="spellStart"/>
      <w:proofErr w:type="gramStart"/>
      <w:r w:rsidRPr="008F279E">
        <w:t>model.add</w:t>
      </w:r>
      <w:proofErr w:type="spellEnd"/>
      <w:r w:rsidRPr="008F279E">
        <w:t>(</w:t>
      </w:r>
      <w:proofErr w:type="spellStart"/>
      <w:proofErr w:type="gramEnd"/>
      <w:r w:rsidRPr="008F279E">
        <w:t>Conv2D</w:t>
      </w:r>
      <w:proofErr w:type="spellEnd"/>
      <w:r w:rsidRPr="008F279E">
        <w:t>(64, (5, 5), padding='same',</w:t>
      </w:r>
      <w:proofErr w:type="spellStart"/>
      <w:r w:rsidRPr="008F279E">
        <w:t>input_shape</w:t>
      </w:r>
      <w:proofErr w:type="spellEnd"/>
      <w:r w:rsidRPr="008F279E">
        <w:t>=(28, 28, 1)))</w:t>
      </w:r>
    </w:p>
    <w:p w14:paraId="13AE82FA" w14:textId="77777777" w:rsidR="00FD279F" w:rsidRPr="008F279E" w:rsidRDefault="00FD279F">
      <w:pPr>
        <w:pStyle w:val="CodePACKT"/>
        <w:pPrChange w:id="638" w:author="Dattatraya More" w:date="2017-08-02T14:20:00Z">
          <w:pPr/>
        </w:pPrChange>
      </w:pPr>
      <w:r w:rsidRPr="008F279E">
        <w:t xml:space="preserve">    </w:t>
      </w:r>
      <w:proofErr w:type="spellStart"/>
      <w:proofErr w:type="gramStart"/>
      <w:r w:rsidRPr="008F279E">
        <w:t>model.add</w:t>
      </w:r>
      <w:proofErr w:type="spellEnd"/>
      <w:r w:rsidRPr="008F279E">
        <w:t>(</w:t>
      </w:r>
      <w:proofErr w:type="gramEnd"/>
      <w:r w:rsidRPr="008F279E">
        <w:t>Activation('</w:t>
      </w:r>
      <w:proofErr w:type="spellStart"/>
      <w:r w:rsidRPr="008F279E">
        <w:t>tanh</w:t>
      </w:r>
      <w:proofErr w:type="spellEnd"/>
      <w:r w:rsidRPr="008F279E">
        <w:t>'))</w:t>
      </w:r>
    </w:p>
    <w:p w14:paraId="28E37E99" w14:textId="77777777" w:rsidR="00FD279F" w:rsidRPr="008F279E" w:rsidRDefault="00FD279F">
      <w:pPr>
        <w:pStyle w:val="CodePACKT"/>
        <w:pPrChange w:id="639" w:author="Dattatraya More" w:date="2017-08-02T14:20:00Z">
          <w:pPr/>
        </w:pPrChange>
      </w:pPr>
      <w:r w:rsidRPr="008F279E">
        <w:t xml:space="preserve">    </w:t>
      </w:r>
      <w:proofErr w:type="spellStart"/>
      <w:proofErr w:type="gramStart"/>
      <w:r w:rsidRPr="008F279E">
        <w:t>model.add</w:t>
      </w:r>
      <w:proofErr w:type="spellEnd"/>
      <w:r w:rsidRPr="008F279E">
        <w:t>(</w:t>
      </w:r>
      <w:proofErr w:type="spellStart"/>
      <w:proofErr w:type="gramEnd"/>
      <w:r w:rsidRPr="008F279E">
        <w:t>MaxPooling2D</w:t>
      </w:r>
      <w:proofErr w:type="spellEnd"/>
      <w:r w:rsidRPr="008F279E">
        <w:t>(</w:t>
      </w:r>
      <w:proofErr w:type="spellStart"/>
      <w:r w:rsidRPr="008F279E">
        <w:t>pool_size</w:t>
      </w:r>
      <w:proofErr w:type="spellEnd"/>
      <w:r w:rsidRPr="008F279E">
        <w:t>=(2, 2)))</w:t>
      </w:r>
    </w:p>
    <w:p w14:paraId="3A7C7BE3" w14:textId="77777777" w:rsidR="00FD279F" w:rsidRPr="008F279E" w:rsidRDefault="00FD279F">
      <w:pPr>
        <w:pStyle w:val="CodePACKT"/>
        <w:pPrChange w:id="640" w:author="Dattatraya More" w:date="2017-08-02T14:20:00Z">
          <w:pPr/>
        </w:pPrChange>
      </w:pPr>
      <w:r w:rsidRPr="008F279E">
        <w:t xml:space="preserve">    </w:t>
      </w:r>
      <w:proofErr w:type="spellStart"/>
      <w:proofErr w:type="gramStart"/>
      <w:r w:rsidRPr="008F279E">
        <w:t>model.add</w:t>
      </w:r>
      <w:proofErr w:type="spellEnd"/>
      <w:r w:rsidRPr="008F279E">
        <w:t>(</w:t>
      </w:r>
      <w:proofErr w:type="spellStart"/>
      <w:proofErr w:type="gramEnd"/>
      <w:r w:rsidRPr="008F279E">
        <w:t>Conv2D</w:t>
      </w:r>
      <w:proofErr w:type="spellEnd"/>
      <w:r w:rsidRPr="008F279E">
        <w:t>(128, (5, 5)))</w:t>
      </w:r>
    </w:p>
    <w:p w14:paraId="54A9982B" w14:textId="77777777" w:rsidR="00FD279F" w:rsidRPr="008F279E" w:rsidRDefault="00FD279F">
      <w:pPr>
        <w:pStyle w:val="CodePACKT"/>
        <w:pPrChange w:id="641" w:author="Dattatraya More" w:date="2017-08-02T14:20:00Z">
          <w:pPr/>
        </w:pPrChange>
      </w:pPr>
      <w:r w:rsidRPr="008F279E">
        <w:t xml:space="preserve">    </w:t>
      </w:r>
      <w:proofErr w:type="spellStart"/>
      <w:proofErr w:type="gramStart"/>
      <w:r w:rsidRPr="008F279E">
        <w:t>model.add</w:t>
      </w:r>
      <w:proofErr w:type="spellEnd"/>
      <w:r w:rsidRPr="008F279E">
        <w:t>(</w:t>
      </w:r>
      <w:proofErr w:type="gramEnd"/>
      <w:r w:rsidRPr="008F279E">
        <w:t>Activation('</w:t>
      </w:r>
      <w:proofErr w:type="spellStart"/>
      <w:r w:rsidRPr="008F279E">
        <w:t>tanh</w:t>
      </w:r>
      <w:proofErr w:type="spellEnd"/>
      <w:r w:rsidRPr="008F279E">
        <w:t>'))</w:t>
      </w:r>
    </w:p>
    <w:p w14:paraId="093F8842" w14:textId="77777777" w:rsidR="00FD279F" w:rsidRPr="008F279E" w:rsidRDefault="00FD279F">
      <w:pPr>
        <w:pStyle w:val="CodePACKT"/>
        <w:pPrChange w:id="642" w:author="Dattatraya More" w:date="2017-08-02T14:20:00Z">
          <w:pPr/>
        </w:pPrChange>
      </w:pPr>
      <w:r w:rsidRPr="008F279E">
        <w:t xml:space="preserve">    </w:t>
      </w:r>
      <w:proofErr w:type="spellStart"/>
      <w:proofErr w:type="gramStart"/>
      <w:r w:rsidRPr="008F279E">
        <w:t>model.add</w:t>
      </w:r>
      <w:proofErr w:type="spellEnd"/>
      <w:r w:rsidRPr="008F279E">
        <w:t>(</w:t>
      </w:r>
      <w:proofErr w:type="spellStart"/>
      <w:proofErr w:type="gramEnd"/>
      <w:r w:rsidRPr="008F279E">
        <w:t>MaxPooling2D</w:t>
      </w:r>
      <w:proofErr w:type="spellEnd"/>
      <w:r w:rsidRPr="008F279E">
        <w:t>(</w:t>
      </w:r>
      <w:proofErr w:type="spellStart"/>
      <w:r w:rsidRPr="008F279E">
        <w:t>pool_size</w:t>
      </w:r>
      <w:proofErr w:type="spellEnd"/>
      <w:r w:rsidRPr="008F279E">
        <w:t>=(2, 2)))</w:t>
      </w:r>
    </w:p>
    <w:p w14:paraId="655B0F43" w14:textId="77777777" w:rsidR="00FD279F" w:rsidRPr="008F279E" w:rsidRDefault="00FD279F">
      <w:pPr>
        <w:pStyle w:val="CodePACKT"/>
        <w:pPrChange w:id="643" w:author="Dattatraya More" w:date="2017-08-02T14:20:00Z">
          <w:pPr/>
        </w:pPrChange>
      </w:pPr>
      <w:r w:rsidRPr="008F279E">
        <w:t xml:space="preserve">    </w:t>
      </w:r>
      <w:proofErr w:type="spellStart"/>
      <w:proofErr w:type="gramStart"/>
      <w:r w:rsidRPr="008F279E">
        <w:t>model.add</w:t>
      </w:r>
      <w:proofErr w:type="spellEnd"/>
      <w:r w:rsidRPr="008F279E">
        <w:t>(</w:t>
      </w:r>
      <w:proofErr w:type="gramEnd"/>
      <w:r w:rsidRPr="008F279E">
        <w:t>Flatten())</w:t>
      </w:r>
    </w:p>
    <w:p w14:paraId="71655B86" w14:textId="77777777" w:rsidR="00FD279F" w:rsidRPr="008F279E" w:rsidRDefault="00FD279F">
      <w:pPr>
        <w:pStyle w:val="CodePACKT"/>
        <w:pPrChange w:id="644" w:author="Dattatraya More" w:date="2017-08-02T14:20:00Z">
          <w:pPr/>
        </w:pPrChange>
      </w:pPr>
      <w:r w:rsidRPr="008F279E">
        <w:t xml:space="preserve">    </w:t>
      </w:r>
      <w:proofErr w:type="spellStart"/>
      <w:proofErr w:type="gramStart"/>
      <w:r w:rsidRPr="008F279E">
        <w:t>model.add</w:t>
      </w:r>
      <w:proofErr w:type="spellEnd"/>
      <w:r w:rsidRPr="008F279E">
        <w:t>(</w:t>
      </w:r>
      <w:proofErr w:type="gramEnd"/>
      <w:r w:rsidRPr="008F279E">
        <w:t>Dense(1024))</w:t>
      </w:r>
    </w:p>
    <w:p w14:paraId="587509E1" w14:textId="77777777" w:rsidR="00FD279F" w:rsidRPr="008F279E" w:rsidRDefault="00FD279F">
      <w:pPr>
        <w:pStyle w:val="CodePACKT"/>
        <w:pPrChange w:id="645" w:author="Dattatraya More" w:date="2017-08-02T14:20:00Z">
          <w:pPr/>
        </w:pPrChange>
      </w:pPr>
      <w:r w:rsidRPr="008F279E">
        <w:t xml:space="preserve">    </w:t>
      </w:r>
      <w:proofErr w:type="spellStart"/>
      <w:proofErr w:type="gramStart"/>
      <w:r w:rsidRPr="008F279E">
        <w:t>model.add</w:t>
      </w:r>
      <w:proofErr w:type="spellEnd"/>
      <w:r w:rsidRPr="008F279E">
        <w:t>(</w:t>
      </w:r>
      <w:proofErr w:type="gramEnd"/>
      <w:r w:rsidRPr="008F279E">
        <w:t>Activation('</w:t>
      </w:r>
      <w:proofErr w:type="spellStart"/>
      <w:r w:rsidRPr="008F279E">
        <w:t>tanh</w:t>
      </w:r>
      <w:proofErr w:type="spellEnd"/>
      <w:r w:rsidRPr="008F279E">
        <w:t>'))</w:t>
      </w:r>
    </w:p>
    <w:p w14:paraId="1D08F3A7" w14:textId="77777777" w:rsidR="00FD279F" w:rsidRPr="008F279E" w:rsidRDefault="00FD279F">
      <w:pPr>
        <w:pStyle w:val="CodePACKT"/>
        <w:pPrChange w:id="646" w:author="Dattatraya More" w:date="2017-08-02T14:20:00Z">
          <w:pPr/>
        </w:pPrChange>
      </w:pPr>
      <w:r w:rsidRPr="008F279E">
        <w:t xml:space="preserve">    </w:t>
      </w:r>
      <w:proofErr w:type="spellStart"/>
      <w:proofErr w:type="gramStart"/>
      <w:r w:rsidRPr="008F279E">
        <w:t>model.add</w:t>
      </w:r>
      <w:proofErr w:type="spellEnd"/>
      <w:r w:rsidRPr="008F279E">
        <w:t>(</w:t>
      </w:r>
      <w:proofErr w:type="gramEnd"/>
      <w:r w:rsidRPr="008F279E">
        <w:t>Dense(1))</w:t>
      </w:r>
    </w:p>
    <w:p w14:paraId="7B780B41" w14:textId="77777777" w:rsidR="00FD279F" w:rsidRPr="008F279E" w:rsidRDefault="00FD279F">
      <w:pPr>
        <w:pStyle w:val="CodePACKT"/>
        <w:pPrChange w:id="647" w:author="Dattatraya More" w:date="2017-08-02T14:20:00Z">
          <w:pPr/>
        </w:pPrChange>
      </w:pPr>
      <w:r w:rsidRPr="008F279E">
        <w:t xml:space="preserve">    </w:t>
      </w:r>
      <w:proofErr w:type="spellStart"/>
      <w:proofErr w:type="gramStart"/>
      <w:r w:rsidRPr="008F279E">
        <w:t>model.add</w:t>
      </w:r>
      <w:proofErr w:type="spellEnd"/>
      <w:r w:rsidRPr="008F279E">
        <w:t>(</w:t>
      </w:r>
      <w:proofErr w:type="gramEnd"/>
      <w:r w:rsidRPr="008F279E">
        <w:t>Activation('sigmoid'))</w:t>
      </w:r>
    </w:p>
    <w:p w14:paraId="4754C8A7" w14:textId="77777777" w:rsidR="00FD279F" w:rsidRPr="008F279E" w:rsidRDefault="00FD279F">
      <w:pPr>
        <w:pStyle w:val="CodePACKT"/>
        <w:pPrChange w:id="648" w:author="Dattatraya More" w:date="2017-08-02T14:20:00Z">
          <w:pPr/>
        </w:pPrChange>
      </w:pPr>
      <w:r w:rsidRPr="008F279E">
        <w:t xml:space="preserve">    </w:t>
      </w:r>
      <w:proofErr w:type="gramStart"/>
      <w:r w:rsidRPr="008F279E">
        <w:t>return</w:t>
      </w:r>
      <w:proofErr w:type="gramEnd"/>
      <w:r w:rsidRPr="008F279E">
        <w:t xml:space="preserve"> model</w:t>
      </w:r>
    </w:p>
    <w:p w14:paraId="3075577E" w14:textId="77777777" w:rsidR="00FA52C2" w:rsidRPr="009D7807" w:rsidRDefault="00FA52C2" w:rsidP="00FA52C2">
      <w:pPr>
        <w:rPr>
          <w:rFonts w:ascii="Consolas" w:hAnsi="Consolas"/>
          <w:color w:val="24292E"/>
          <w:sz w:val="22"/>
          <w:szCs w:val="22"/>
        </w:rPr>
      </w:pPr>
    </w:p>
    <w:p w14:paraId="53F4CBCC" w14:textId="06E461FA" w:rsidR="00FA52C2" w:rsidRPr="00B321AC" w:rsidRDefault="00FA52C2">
      <w:pPr>
        <w:pStyle w:val="NormalPACKT"/>
        <w:pPrChange w:id="649" w:author="Dattatraya More" w:date="2017-08-02T14:20:00Z">
          <w:pPr/>
        </w:pPrChange>
      </w:pPr>
      <w:r w:rsidRPr="003349CA">
        <w:t xml:space="preserve">The </w:t>
      </w:r>
      <w:r w:rsidR="008659F3" w:rsidRPr="003349CA">
        <w:t xml:space="preserve">discriminator </w:t>
      </w:r>
      <w:r w:rsidRPr="00B321AC">
        <w:t xml:space="preserve">takes a standard </w:t>
      </w:r>
      <w:proofErr w:type="spellStart"/>
      <w:r w:rsidRPr="00B321AC">
        <w:t>MNIST</w:t>
      </w:r>
      <w:proofErr w:type="spellEnd"/>
      <w:r w:rsidRPr="00B321AC">
        <w:t xml:space="preserve"> image with the shape (1, 28, 28) and applies a</w:t>
      </w:r>
    </w:p>
    <w:p w14:paraId="72009649" w14:textId="302D5361" w:rsidR="00D51FF8" w:rsidRPr="008F279E" w:rsidRDefault="00FA52C2">
      <w:pPr>
        <w:pStyle w:val="NormalPACKT"/>
        <w:pPrChange w:id="650" w:author="Dattatraya More" w:date="2017-08-02T14:20:00Z">
          <w:pPr/>
        </w:pPrChange>
      </w:pPr>
      <w:proofErr w:type="gramStart"/>
      <w:r w:rsidRPr="008F279E">
        <w:t>convolution</w:t>
      </w:r>
      <w:proofErr w:type="gramEnd"/>
      <w:r w:rsidRPr="008F279E">
        <w:t xml:space="preserve"> with 64 filters of size 5 x 5 with </w:t>
      </w:r>
      <w:proofErr w:type="spellStart"/>
      <w:r w:rsidRPr="00CA33D4">
        <w:rPr>
          <w:rPrChange w:id="651" w:author="Dattatraya More" w:date="2017-08-02T14:20:00Z">
            <w:rPr>
              <w:rStyle w:val="pl-en"/>
              <w:rFonts w:ascii="Consolas" w:hAnsi="Consolas"/>
              <w:bCs w:val="0"/>
              <w:color w:val="000000" w:themeColor="text1"/>
              <w:sz w:val="18"/>
              <w:szCs w:val="18"/>
              <w:shd w:val="clear" w:color="auto" w:fill="FFFFFF"/>
            </w:rPr>
          </w:rPrChange>
        </w:rPr>
        <w:t>tanh</w:t>
      </w:r>
      <w:proofErr w:type="spellEnd"/>
      <w:r w:rsidRPr="00CA33D4">
        <w:rPr>
          <w:rPrChange w:id="652" w:author="Dattatraya More" w:date="2017-08-02T14:20:00Z">
            <w:rPr>
              <w:rStyle w:val="pl-en"/>
              <w:rFonts w:ascii="Consolas" w:hAnsi="Consolas"/>
              <w:bCs w:val="0"/>
              <w:color w:val="000000" w:themeColor="text1"/>
              <w:sz w:val="18"/>
              <w:szCs w:val="18"/>
              <w:shd w:val="clear" w:color="auto" w:fill="FFFFFF"/>
            </w:rPr>
          </w:rPrChange>
        </w:rPr>
        <w:t xml:space="preserve"> </w:t>
      </w:r>
      <w:r w:rsidRPr="003349CA">
        <w:t xml:space="preserve">as the activation function. </w:t>
      </w:r>
      <w:r w:rsidR="008659F3" w:rsidRPr="003349CA">
        <w:t>It is then</w:t>
      </w:r>
      <w:r w:rsidR="00D51FF8" w:rsidRPr="00B321AC">
        <w:t xml:space="preserve"> </w:t>
      </w:r>
      <w:r w:rsidRPr="008F279E">
        <w:t>followed by a max-pooling operation of size 2 x 2 and by a further convolution</w:t>
      </w:r>
      <w:r w:rsidR="00D51FF8" w:rsidRPr="008F279E">
        <w:t xml:space="preserve"> </w:t>
      </w:r>
      <w:r w:rsidRPr="008F279E">
        <w:t>max-pooling operation. The last two stages are dense, with the final one being the</w:t>
      </w:r>
      <w:r w:rsidR="00D51FF8" w:rsidRPr="008F279E">
        <w:t xml:space="preserve"> </w:t>
      </w:r>
      <w:r w:rsidRPr="008F279E">
        <w:t xml:space="preserve">prediction for forgery, which consists of only </w:t>
      </w:r>
      <w:r w:rsidR="00C03255" w:rsidRPr="008F279E">
        <w:t>single</w:t>
      </w:r>
      <w:r w:rsidRPr="008F279E">
        <w:t xml:space="preserve"> neuron with a </w:t>
      </w:r>
      <w:r w:rsidRPr="00CA33D4">
        <w:rPr>
          <w:rPrChange w:id="653" w:author="Dattatraya More" w:date="2017-08-02T14:20:00Z">
            <w:rPr>
              <w:rStyle w:val="pl-en"/>
              <w:rFonts w:ascii="Consolas" w:hAnsi="Consolas"/>
              <w:bCs w:val="0"/>
              <w:color w:val="000000" w:themeColor="text1"/>
              <w:sz w:val="18"/>
              <w:szCs w:val="18"/>
              <w:shd w:val="clear" w:color="auto" w:fill="FFFFFF"/>
            </w:rPr>
          </w:rPrChange>
        </w:rPr>
        <w:t>sigmoid activation</w:t>
      </w:r>
      <w:r w:rsidR="00D51FF8" w:rsidRPr="003349CA">
        <w:t xml:space="preserve"> </w:t>
      </w:r>
      <w:r w:rsidRPr="003349CA">
        <w:t xml:space="preserve">function. </w:t>
      </w:r>
      <w:r w:rsidR="00D51FF8" w:rsidRPr="00B321AC">
        <w:t xml:space="preserve"> </w:t>
      </w:r>
      <w:r w:rsidRPr="00B321AC">
        <w:t xml:space="preserve">For </w:t>
      </w:r>
      <w:r w:rsidRPr="00B321AC">
        <w:lastRenderedPageBreak/>
        <w:t xml:space="preserve">a </w:t>
      </w:r>
      <w:r w:rsidR="00C03255" w:rsidRPr="00B321AC">
        <w:t>given</w:t>
      </w:r>
      <w:r w:rsidRPr="008F279E">
        <w:t xml:space="preserve"> number of epochs, the ge</w:t>
      </w:r>
      <w:r w:rsidR="00D51FF8" w:rsidRPr="008F279E">
        <w:t xml:space="preserve">nerator and </w:t>
      </w:r>
      <w:r w:rsidR="00C03255" w:rsidRPr="008F279E">
        <w:t xml:space="preserve">discriminator are </w:t>
      </w:r>
      <w:r w:rsidRPr="008F279E">
        <w:t xml:space="preserve">trained by using </w:t>
      </w:r>
      <w:proofErr w:type="spellStart"/>
      <w:r w:rsidRPr="00CA33D4">
        <w:rPr>
          <w:rPrChange w:id="654" w:author="Dattatraya More" w:date="2017-08-02T14:20:00Z">
            <w:rPr>
              <w:rStyle w:val="pl-en"/>
              <w:rFonts w:ascii="Consolas" w:hAnsi="Consolas"/>
              <w:bCs w:val="0"/>
              <w:color w:val="000000" w:themeColor="text1"/>
              <w:sz w:val="18"/>
              <w:szCs w:val="18"/>
              <w:shd w:val="clear" w:color="auto" w:fill="FFFFFF"/>
            </w:rPr>
          </w:rPrChange>
        </w:rPr>
        <w:t>binary_crossentropy</w:t>
      </w:r>
      <w:proofErr w:type="spellEnd"/>
      <w:r w:rsidRPr="003349CA">
        <w:t xml:space="preserve"> </w:t>
      </w:r>
      <w:r w:rsidR="00C03255" w:rsidRPr="003349CA">
        <w:t>as loss function. At</w:t>
      </w:r>
      <w:r w:rsidRPr="00B321AC">
        <w:t xml:space="preserve"> each epoch, the generator</w:t>
      </w:r>
      <w:r w:rsidR="00D51FF8" w:rsidRPr="008F279E">
        <w:t xml:space="preserve"> </w:t>
      </w:r>
      <w:r w:rsidRPr="008F279E">
        <w:t xml:space="preserve">makes </w:t>
      </w:r>
      <w:r w:rsidR="00D51FF8" w:rsidRPr="008F279E">
        <w:t xml:space="preserve">prediction of </w:t>
      </w:r>
      <w:r w:rsidRPr="008F279E">
        <w:t xml:space="preserve">a number (for example, it creates forged </w:t>
      </w:r>
      <w:proofErr w:type="spellStart"/>
      <w:r w:rsidRPr="008F279E">
        <w:t>MNIST</w:t>
      </w:r>
      <w:proofErr w:type="spellEnd"/>
      <w:r w:rsidRPr="008F279E">
        <w:t xml:space="preserve"> images) and</w:t>
      </w:r>
      <w:r w:rsidR="00C03255" w:rsidRPr="008F279E">
        <w:t xml:space="preserve"> </w:t>
      </w:r>
      <w:r w:rsidRPr="008F279E">
        <w:t xml:space="preserve">the discriminator tries to learn after mixing the prediction with real </w:t>
      </w:r>
      <w:proofErr w:type="spellStart"/>
      <w:r w:rsidRPr="008F279E">
        <w:t>MNIST</w:t>
      </w:r>
      <w:proofErr w:type="spellEnd"/>
      <w:r w:rsidR="00D51FF8" w:rsidRPr="008F279E">
        <w:t xml:space="preserve"> </w:t>
      </w:r>
      <w:r w:rsidRPr="008F279E">
        <w:t xml:space="preserve">images. After </w:t>
      </w:r>
      <w:r w:rsidR="00D51FF8" w:rsidRPr="008F279E">
        <w:t>few</w:t>
      </w:r>
      <w:r w:rsidRPr="008F279E">
        <w:t xml:space="preserve"> epochs, the generator</w:t>
      </w:r>
      <w:r w:rsidR="00D51FF8" w:rsidRPr="008F279E">
        <w:t xml:space="preserve"> automatically</w:t>
      </w:r>
      <w:r w:rsidRPr="008F279E">
        <w:t xml:space="preserve"> learns to forge this set of handwritten</w:t>
      </w:r>
      <w:r w:rsidR="00D51FF8" w:rsidRPr="008F279E">
        <w:t xml:space="preserve"> </w:t>
      </w:r>
      <w:r w:rsidRPr="008F279E">
        <w:t xml:space="preserve">numbers. </w:t>
      </w:r>
    </w:p>
    <w:p w14:paraId="7312587D" w14:textId="77777777" w:rsidR="00B24CC4" w:rsidRDefault="00B24CC4" w:rsidP="00D51FF8"/>
    <w:p w14:paraId="21D99711" w14:textId="31675CCF" w:rsidR="00B24CC4" w:rsidRDefault="00341436">
      <w:pPr>
        <w:pStyle w:val="FigurePACKT"/>
        <w:pPrChange w:id="655" w:author="Dattatraya More" w:date="2017-08-02T14:20:00Z">
          <w:pPr/>
        </w:pPrChange>
      </w:pPr>
      <w:r>
        <w:rPr>
          <w:noProof/>
          <w:lang w:val="en-IN" w:eastAsia="en-IN"/>
        </w:rPr>
        <w:drawing>
          <wp:inline distT="0" distB="0" distL="0" distR="0" wp14:anchorId="0E7C4DB5" wp14:editId="7EE8508E">
            <wp:extent cx="5029200" cy="4071620"/>
            <wp:effectExtent l="0" t="0" r="0" b="5080"/>
            <wp:docPr id="63" name="Picture 63" descr="\\192.168.0.200\BookDrafts\8086_Learning Generative Adversarial Networks\Graphics\Chapter 1\B08086_01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92.168.0.200\BookDrafts\8086_Learning Generative Adversarial Networks\Graphics\Chapter 1\B08086_01_3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4071620"/>
                    </a:xfrm>
                    <a:prstGeom prst="rect">
                      <a:avLst/>
                    </a:prstGeom>
                    <a:noFill/>
                    <a:ln>
                      <a:noFill/>
                    </a:ln>
                  </pic:spPr>
                </pic:pic>
              </a:graphicData>
            </a:graphic>
          </wp:inline>
        </w:drawing>
      </w:r>
    </w:p>
    <w:p w14:paraId="33853122" w14:textId="4F86796E" w:rsidR="00B24CC4" w:rsidRPr="008F279E" w:rsidRDefault="004C4694">
      <w:pPr>
        <w:pStyle w:val="FigureCaptionPACKT"/>
        <w:pPrChange w:id="656" w:author="Dattatraya More" w:date="2017-08-02T14:20:00Z">
          <w:pPr/>
        </w:pPrChange>
      </w:pPr>
      <w:r w:rsidRPr="00CA33D4">
        <w:rPr>
          <w:rPrChange w:id="657" w:author="Dattatraya More" w:date="2017-08-02T14:20:00Z">
            <w:rPr>
              <w:b/>
              <w:bCs w:val="0"/>
            </w:rPr>
          </w:rPrChange>
        </w:rPr>
        <w:t>Figure-12:</w:t>
      </w:r>
      <w:r w:rsidRPr="003349CA">
        <w:t xml:space="preserve"> Deep Convolutional</w:t>
      </w:r>
      <w:r w:rsidRPr="00B321AC">
        <w:t xml:space="preserve"> </w:t>
      </w:r>
      <w:proofErr w:type="spellStart"/>
      <w:r w:rsidRPr="00B321AC">
        <w:t>GAN</w:t>
      </w:r>
      <w:proofErr w:type="spellEnd"/>
      <w:r w:rsidRPr="00B321AC">
        <w:t xml:space="preserve"> generated handw</w:t>
      </w:r>
      <w:r w:rsidRPr="008F279E">
        <w:t>ritten digit output</w:t>
      </w:r>
    </w:p>
    <w:p w14:paraId="17BAA38B" w14:textId="77777777" w:rsidR="00B24CC4" w:rsidRDefault="00B24CC4" w:rsidP="00D51FF8"/>
    <w:p w14:paraId="51D995A3" w14:textId="3B4D6934" w:rsidR="006A7009" w:rsidRPr="007B34E0" w:rsidRDefault="006A7009" w:rsidP="006A7009">
      <w:pPr>
        <w:pStyle w:val="LayoutInformationPACKT"/>
      </w:pPr>
      <w:proofErr w:type="spellStart"/>
      <w:r>
        <w:t>B08086_01_30.png</w:t>
      </w:r>
      <w:proofErr w:type="spellEnd"/>
    </w:p>
    <w:p w14:paraId="6D618935" w14:textId="77777777" w:rsidR="006A7009" w:rsidRPr="006A7009" w:rsidRDefault="006A7009" w:rsidP="006A7009"/>
    <w:p w14:paraId="3E08B4C6" w14:textId="52D110A8" w:rsidR="00FA52C2" w:rsidRPr="003349CA" w:rsidRDefault="00FA52C2">
      <w:pPr>
        <w:pStyle w:val="NormalPACKT"/>
        <w:pPrChange w:id="658" w:author="Dattatraya More" w:date="2017-08-02T14:20:00Z">
          <w:pPr/>
        </w:pPrChange>
      </w:pPr>
      <w:r w:rsidRPr="003349CA">
        <w:t>N</w:t>
      </w:r>
      <w:r w:rsidR="00D51FF8" w:rsidRPr="003349CA">
        <w:t xml:space="preserve">ote </w:t>
      </w:r>
      <w:r w:rsidRPr="00B321AC">
        <w:t xml:space="preserve">that training </w:t>
      </w:r>
      <w:proofErr w:type="spellStart"/>
      <w:r w:rsidRPr="00B321AC">
        <w:t>GANs</w:t>
      </w:r>
      <w:proofErr w:type="spellEnd"/>
      <w:r w:rsidRPr="00B321AC">
        <w:t xml:space="preserve"> could be very difficult because it is necessary to find the</w:t>
      </w:r>
      <w:r w:rsidR="00D51FF8" w:rsidRPr="008F279E">
        <w:t xml:space="preserve"> </w:t>
      </w:r>
      <w:r w:rsidRPr="008F279E">
        <w:t>equilibrium between two players</w:t>
      </w:r>
      <w:r w:rsidR="00D51FF8" w:rsidRPr="008F279E">
        <w:t xml:space="preserve"> and hence some of the valuable techniques and tips </w:t>
      </w:r>
      <w:r w:rsidR="00B24CC4" w:rsidRPr="008F279E">
        <w:t xml:space="preserve">used by the </w:t>
      </w:r>
      <w:r w:rsidR="00D51FF8" w:rsidRPr="008F279E">
        <w:t xml:space="preserve">practitioners are given in the </w:t>
      </w:r>
      <w:r w:rsidR="00932B80" w:rsidRPr="008F279E">
        <w:t>final</w:t>
      </w:r>
      <w:r w:rsidR="00D51FF8" w:rsidRPr="008F279E">
        <w:t xml:space="preserve"> </w:t>
      </w:r>
      <w:r w:rsidR="0099036D" w:rsidRPr="00CA33D4">
        <w:fldChar w:fldCharType="begin"/>
      </w:r>
      <w:r w:rsidR="0099036D" w:rsidRPr="008F279E">
        <w:instrText xml:space="preserve"> HYPERLINK \l "_Improved_training_approaches" </w:instrText>
      </w:r>
      <w:r w:rsidR="0099036D" w:rsidRPr="00CA33D4">
        <w:fldChar w:fldCharType="separate"/>
      </w:r>
      <w:r w:rsidR="00D51FF8" w:rsidRPr="008F279E">
        <w:rPr>
          <w:rStyle w:val="Hyperlink"/>
        </w:rPr>
        <w:t>se</w:t>
      </w:r>
      <w:r w:rsidR="00D51FF8" w:rsidRPr="00CA33D4">
        <w:rPr>
          <w:rStyle w:val="Hyperlink"/>
        </w:rPr>
        <w:t>ction</w:t>
      </w:r>
      <w:r w:rsidR="0099036D" w:rsidRPr="00CA33D4">
        <w:rPr>
          <w:rPrChange w:id="659" w:author="Dattatraya More" w:date="2017-08-02T14:20:00Z">
            <w:rPr>
              <w:rStyle w:val="Hyperlink"/>
              <w:bCs w:val="0"/>
            </w:rPr>
          </w:rPrChange>
        </w:rPr>
        <w:fldChar w:fldCharType="end"/>
      </w:r>
      <w:r w:rsidR="00D51FF8" w:rsidRPr="003349CA">
        <w:t xml:space="preserve"> of this chapters.</w:t>
      </w:r>
    </w:p>
    <w:p w14:paraId="5978C152" w14:textId="77777777" w:rsidR="001222DB" w:rsidRPr="001222DB" w:rsidRDefault="001222DB" w:rsidP="001222DB">
      <w:pPr>
        <w:rPr>
          <w:lang w:val="en-GB"/>
        </w:rPr>
      </w:pPr>
    </w:p>
    <w:p w14:paraId="24D46997" w14:textId="09A49207" w:rsidR="00D0778E" w:rsidRPr="003349CA" w:rsidRDefault="00D0778E" w:rsidP="003349CA">
      <w:pPr>
        <w:pStyle w:val="Heading2"/>
        <w:rPr>
          <w:rFonts w:eastAsiaTheme="minorHAnsi"/>
        </w:rPr>
      </w:pPr>
      <w:commentRangeStart w:id="660"/>
      <w:commentRangeStart w:id="661"/>
      <w:r w:rsidRPr="003349CA">
        <w:rPr>
          <w:rFonts w:eastAsiaTheme="minorHAnsi"/>
        </w:rPr>
        <w:t xml:space="preserve">Implementing </w:t>
      </w:r>
      <w:del w:id="662" w:author="Dattatraya More" w:date="2017-08-02T14:22:00Z">
        <w:r w:rsidRPr="003349CA" w:rsidDel="00CA33D4">
          <w:rPr>
            <w:rFonts w:eastAsiaTheme="minorHAnsi"/>
          </w:rPr>
          <w:delText>Semi-Supervised Learning Ge</w:delText>
        </w:r>
        <w:r w:rsidRPr="00B321AC" w:rsidDel="00CA33D4">
          <w:rPr>
            <w:rFonts w:eastAsiaTheme="minorHAnsi"/>
          </w:rPr>
          <w:delText>nerative Adversarial Network (SSGAN)</w:delText>
        </w:r>
      </w:del>
      <w:proofErr w:type="spellStart"/>
      <w:ins w:id="663" w:author="Dattatraya More" w:date="2017-08-02T14:22:00Z">
        <w:r w:rsidR="00CA33D4" w:rsidRPr="008F279E">
          <w:rPr>
            <w:rFonts w:eastAsiaTheme="minorHAnsi"/>
          </w:rPr>
          <w:t>SSGAN</w:t>
        </w:r>
      </w:ins>
      <w:proofErr w:type="spellEnd"/>
      <w:r w:rsidRPr="008F279E">
        <w:rPr>
          <w:rFonts w:eastAsiaTheme="minorHAnsi"/>
        </w:rPr>
        <w:t xml:space="preserve"> using </w:t>
      </w:r>
      <w:proofErr w:type="spellStart"/>
      <w:r w:rsidRPr="008F279E">
        <w:rPr>
          <w:rFonts w:eastAsiaTheme="minorHAnsi"/>
        </w:rPr>
        <w:t>Tensorflow</w:t>
      </w:r>
      <w:commentRangeEnd w:id="660"/>
      <w:proofErr w:type="spellEnd"/>
      <w:r w:rsidR="00CA33D4" w:rsidRPr="00CA33D4">
        <w:rPr>
          <w:rPrChange w:id="664" w:author="Dattatraya More" w:date="2017-08-02T14:22:00Z">
            <w:rPr>
              <w:rStyle w:val="CommentReference"/>
              <w:b w:val="0"/>
              <w:iCs w:val="0"/>
              <w:color w:val="auto"/>
              <w:lang w:val="en-US"/>
            </w:rPr>
          </w:rPrChange>
        </w:rPr>
        <w:commentReference w:id="660"/>
      </w:r>
      <w:commentRangeEnd w:id="661"/>
      <w:r w:rsidR="005E4BE4">
        <w:rPr>
          <w:rStyle w:val="CommentReference"/>
          <w:b w:val="0"/>
          <w:iCs w:val="0"/>
          <w:color w:val="auto"/>
          <w:lang w:val="en-US"/>
        </w:rPr>
        <w:commentReference w:id="661"/>
      </w:r>
    </w:p>
    <w:p w14:paraId="6C4AF745" w14:textId="77777777" w:rsidR="001667E2" w:rsidRDefault="001667E2" w:rsidP="001667E2">
      <w:pPr>
        <w:rPr>
          <w:lang w:val="en-GB"/>
        </w:rPr>
      </w:pPr>
    </w:p>
    <w:p w14:paraId="6B7D3D42" w14:textId="0B8E675C" w:rsidR="0005474D" w:rsidRPr="008F279E" w:rsidRDefault="00803B39">
      <w:pPr>
        <w:pStyle w:val="NormalPACKT"/>
        <w:pPrChange w:id="665" w:author="Dattatraya More" w:date="2017-08-02T14:23:00Z">
          <w:pPr>
            <w:spacing w:after="240"/>
          </w:pPr>
        </w:pPrChange>
      </w:pPr>
      <w:r w:rsidRPr="003349CA">
        <w:t>The</w:t>
      </w:r>
      <w:r w:rsidR="00BF1104" w:rsidRPr="003349CA">
        <w:t xml:space="preserve"> basic</w:t>
      </w:r>
      <w:r w:rsidRPr="00B321AC">
        <w:t xml:space="preserve"> intuition </w:t>
      </w:r>
      <w:r w:rsidR="0005474D" w:rsidRPr="008F279E">
        <w:t xml:space="preserve">of </w:t>
      </w:r>
      <w:ins w:id="666" w:author="Dattatraya More" w:date="2017-08-02T14:21:00Z">
        <w:r w:rsidR="00CA33D4" w:rsidRPr="00CA33D4">
          <w:rPr>
            <w:rStyle w:val="KeyWordPACKT"/>
            <w:rFonts w:eastAsiaTheme="minorHAnsi"/>
            <w:rPrChange w:id="667" w:author="Dattatraya More" w:date="2017-08-02T14:23:00Z">
              <w:rPr>
                <w:rFonts w:eastAsiaTheme="minorHAnsi"/>
                <w:bCs w:val="0"/>
              </w:rPr>
            </w:rPrChange>
          </w:rPr>
          <w:t>Semi-Supervised Learning Generative Adversarial Network</w:t>
        </w:r>
        <w:r w:rsidR="00CA33D4" w:rsidRPr="003349CA">
          <w:t xml:space="preserve"> (</w:t>
        </w:r>
      </w:ins>
      <w:proofErr w:type="spellStart"/>
      <w:r w:rsidR="0005474D" w:rsidRPr="00CA33D4">
        <w:rPr>
          <w:rStyle w:val="KeyWordPACKT"/>
          <w:rPrChange w:id="668" w:author="Dattatraya More" w:date="2017-08-02T14:23:00Z">
            <w:rPr>
              <w:bCs w:val="0"/>
            </w:rPr>
          </w:rPrChange>
        </w:rPr>
        <w:t>SSGAN</w:t>
      </w:r>
      <w:proofErr w:type="spellEnd"/>
      <w:ins w:id="669" w:author="Dattatraya More" w:date="2017-08-02T14:21:00Z">
        <w:r w:rsidR="00CA33D4" w:rsidRPr="003349CA">
          <w:t>)</w:t>
        </w:r>
      </w:ins>
      <w:r w:rsidR="0005474D" w:rsidRPr="003349CA">
        <w:t xml:space="preserve"> </w:t>
      </w:r>
      <w:r w:rsidRPr="00B321AC">
        <w:t>is</w:t>
      </w:r>
      <w:r w:rsidR="00BF1104" w:rsidRPr="008F279E">
        <w:t xml:space="preserve"> to exploit</w:t>
      </w:r>
      <w:r w:rsidRPr="008F279E">
        <w:t xml:space="preserve"> the samples generated by generators to </w:t>
      </w:r>
      <w:r w:rsidR="0005474D" w:rsidRPr="008F279E">
        <w:t>enhance</w:t>
      </w:r>
      <w:r w:rsidRPr="008F279E">
        <w:t xml:space="preserve"> the performance of image classification tasks </w:t>
      </w:r>
      <w:r w:rsidR="0005474D" w:rsidRPr="008F279E">
        <w:t xml:space="preserve">of the discriminator </w:t>
      </w:r>
      <w:r w:rsidRPr="008F279E">
        <w:t>by improving generalization.</w:t>
      </w:r>
      <w:r w:rsidR="004B0EF9" w:rsidRPr="008F279E">
        <w:t xml:space="preserve"> </w:t>
      </w:r>
      <w:r w:rsidR="0005474D" w:rsidRPr="008F279E">
        <w:t xml:space="preserve">The key idea </w:t>
      </w:r>
      <w:r w:rsidRPr="008F279E">
        <w:t>is</w:t>
      </w:r>
      <w:r w:rsidR="0005474D" w:rsidRPr="008F279E">
        <w:t xml:space="preserve"> to train</w:t>
      </w:r>
      <w:r w:rsidRPr="008F279E">
        <w:t xml:space="preserve"> </w:t>
      </w:r>
      <w:ins w:id="670" w:author="Microsoft Office User" w:date="2017-08-04T20:14:00Z">
        <w:r w:rsidR="00795137">
          <w:t>one of the</w:t>
        </w:r>
      </w:ins>
      <w:r w:rsidRPr="008F279E">
        <w:t xml:space="preserve"> network </w:t>
      </w:r>
      <w:ins w:id="671" w:author="Microsoft Office User" w:date="2017-08-04T20:15:00Z">
        <w:r w:rsidR="00C032BE">
          <w:t xml:space="preserve">as both </w:t>
        </w:r>
      </w:ins>
      <w:ins w:id="672" w:author="Microsoft Office User" w:date="2017-08-04T20:17:00Z">
        <w:r w:rsidR="00C032BE">
          <w:t xml:space="preserve">image </w:t>
        </w:r>
      </w:ins>
      <w:ins w:id="673" w:author="Microsoft Office User" w:date="2017-08-04T20:15:00Z">
        <w:r w:rsidR="00C032BE">
          <w:t>classifier and discriminator (to identify generated images from real images)</w:t>
        </w:r>
      </w:ins>
      <w:r w:rsidRPr="008F279E">
        <w:t xml:space="preserve">. </w:t>
      </w:r>
    </w:p>
    <w:p w14:paraId="42D039EF" w14:textId="52B5144C" w:rsidR="00803B39" w:rsidRPr="008F279E" w:rsidRDefault="0005474D">
      <w:pPr>
        <w:pStyle w:val="NormalPACKT"/>
        <w:pPrChange w:id="674" w:author="Dattatraya More" w:date="2017-08-02T14:23:00Z">
          <w:pPr>
            <w:spacing w:after="240"/>
          </w:pPr>
        </w:pPrChange>
      </w:pPr>
      <w:r w:rsidRPr="008F279E">
        <w:t>For a dataset</w:t>
      </w:r>
      <w:ins w:id="675" w:author="Microsoft Office User" w:date="2017-08-04T20:18:00Z">
        <w:r w:rsidR="00C22435">
          <w:t xml:space="preserve"> having </w:t>
        </w:r>
      </w:ins>
      <w:r w:rsidRPr="008F279E">
        <w:t>n classes</w:t>
      </w:r>
      <w:r w:rsidR="00803B39" w:rsidRPr="008F279E">
        <w:t xml:space="preserve">, the </w:t>
      </w:r>
      <w:ins w:id="676" w:author="Microsoft Office User" w:date="2017-08-04T20:18:00Z">
        <w:r w:rsidR="00C22435">
          <w:t>dual trained (</w:t>
        </w:r>
      </w:ins>
      <w:r w:rsidR="00803B39" w:rsidRPr="008F279E">
        <w:t>discriminator/classifier</w:t>
      </w:r>
      <w:ins w:id="677" w:author="Microsoft Office User" w:date="2017-08-04T20:18:00Z">
        <w:r w:rsidR="00C22435">
          <w:t>) network will</w:t>
        </w:r>
      </w:ins>
      <w:r w:rsidR="00803B39" w:rsidRPr="008F279E">
        <w:t xml:space="preserve"> takes an image as input </w:t>
      </w:r>
      <w:ins w:id="678" w:author="Microsoft Office User" w:date="2017-08-04T20:20:00Z">
        <w:r w:rsidR="002C6524">
          <w:t>and classify the</w:t>
        </w:r>
      </w:ins>
      <w:r w:rsidR="00803B39" w:rsidRPr="008F279E">
        <w:t xml:space="preserve"> </w:t>
      </w:r>
      <w:ins w:id="679" w:author="Microsoft Office User" w:date="2017-08-04T20:20:00Z">
        <w:r w:rsidR="002C6524">
          <w:t>r</w:t>
        </w:r>
      </w:ins>
      <w:ins w:id="680" w:author="Microsoft Office User" w:date="2017-08-04T20:19:00Z">
        <w:r w:rsidR="00C22435">
          <w:t>eal images</w:t>
        </w:r>
      </w:ins>
      <w:r w:rsidR="00803B39" w:rsidRPr="008F279E">
        <w:t xml:space="preserve"> </w:t>
      </w:r>
      <w:del w:id="681" w:author="Microsoft Office User" w:date="2017-08-04T20:21:00Z">
        <w:r w:rsidR="00803B39" w:rsidRPr="008F279E" w:rsidDel="002C6524">
          <w:delText xml:space="preserve">are classified </w:delText>
        </w:r>
      </w:del>
      <w:r w:rsidR="00803B39" w:rsidRPr="008F279E">
        <w:t xml:space="preserve">into the first n classes and generated </w:t>
      </w:r>
      <w:del w:id="682" w:author="Microsoft Office User" w:date="2017-08-04T20:19:00Z">
        <w:r w:rsidR="00803B39" w:rsidRPr="008F279E" w:rsidDel="00C22435">
          <w:delText xml:space="preserve">samples </w:delText>
        </w:r>
      </w:del>
      <w:ins w:id="683" w:author="Microsoft Office User" w:date="2017-08-04T20:19:00Z">
        <w:r w:rsidR="00C22435">
          <w:t>images</w:t>
        </w:r>
        <w:r w:rsidR="00C22435" w:rsidRPr="008F279E">
          <w:t xml:space="preserve"> </w:t>
        </w:r>
      </w:ins>
      <w:del w:id="684" w:author="Microsoft Office User" w:date="2017-08-04T20:21:00Z">
        <w:r w:rsidR="00803B39" w:rsidRPr="008F279E" w:rsidDel="002C6524">
          <w:delText xml:space="preserve">are classified </w:delText>
        </w:r>
      </w:del>
      <w:r w:rsidR="00803B39" w:rsidRPr="008F279E">
        <w:t>into the </w:t>
      </w:r>
      <w:proofErr w:type="spellStart"/>
      <w:r w:rsidR="00803B39" w:rsidRPr="008F279E">
        <w:t>n+1-th</w:t>
      </w:r>
      <w:proofErr w:type="spellEnd"/>
      <w:r w:rsidR="00803B39" w:rsidRPr="008F279E">
        <w:t xml:space="preserve"> class, as shown in the figure below</w:t>
      </w:r>
      <w:ins w:id="685" w:author="Microsoft Office User" w:date="2017-08-04T20:24:00Z">
        <w:r w:rsidR="00436D06">
          <w:t>.</w:t>
        </w:r>
      </w:ins>
    </w:p>
    <w:p w14:paraId="444B778A" w14:textId="77777777" w:rsidR="00CA33D4" w:rsidRDefault="007567D7">
      <w:pPr>
        <w:pStyle w:val="FigurePACKT"/>
        <w:rPr>
          <w:ins w:id="686" w:author="Dattatraya More" w:date="2017-08-02T14:23:00Z"/>
        </w:rPr>
        <w:pPrChange w:id="687" w:author="Dattatraya More" w:date="2017-08-02T14:23:00Z">
          <w:pPr/>
        </w:pPrChange>
      </w:pPr>
      <w:r w:rsidRPr="009A0C79">
        <w:rPr>
          <w:noProof/>
          <w:lang w:val="en-IN" w:eastAsia="en-IN"/>
        </w:rPr>
        <w:drawing>
          <wp:inline distT="0" distB="0" distL="0" distR="0" wp14:anchorId="742EF12E" wp14:editId="4F0E3A72">
            <wp:extent cx="5943600" cy="1860550"/>
            <wp:effectExtent l="0" t="0" r="0" b="0"/>
            <wp:docPr id="22" name="Picture 22" descr="../../../ss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ga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p>
    <w:p w14:paraId="12FD0D07" w14:textId="1E35C526" w:rsidR="001667E2" w:rsidRPr="003349CA" w:rsidRDefault="007567D7">
      <w:pPr>
        <w:pStyle w:val="FigureCaptionPACKT"/>
        <w:pPrChange w:id="688" w:author="Dattatraya More" w:date="2017-08-02T14:23:00Z">
          <w:pPr/>
        </w:pPrChange>
      </w:pPr>
      <w:r w:rsidRPr="003349CA">
        <w:t xml:space="preserve">Source: </w:t>
      </w:r>
      <w:r w:rsidRPr="00CA33D4">
        <w:rPr>
          <w:rStyle w:val="URLPACKT"/>
          <w:rPrChange w:id="689" w:author="Dattatraya More" w:date="2017-08-02T14:23:00Z">
            <w:rPr>
              <w:bCs w:val="0"/>
            </w:rPr>
          </w:rPrChange>
        </w:rPr>
        <w:t>https://github.com/gitlimlab/SSGAN-Tensorflow/blob/master/figure/ssgan.png</w:t>
      </w:r>
    </w:p>
    <w:p w14:paraId="3FF49914" w14:textId="77777777" w:rsidR="00BB75A0" w:rsidRDefault="00BB75A0" w:rsidP="001667E2">
      <w:pPr>
        <w:rPr>
          <w:lang w:val="en-GB"/>
        </w:rPr>
      </w:pPr>
    </w:p>
    <w:p w14:paraId="40E502D0" w14:textId="23C9D4AC" w:rsidR="00DC4FB4" w:rsidRPr="007B34E0" w:rsidRDefault="00DC4FB4" w:rsidP="00DC4FB4">
      <w:pPr>
        <w:pStyle w:val="LayoutInformationPACKT"/>
      </w:pPr>
      <w:proofErr w:type="spellStart"/>
      <w:r>
        <w:t>B08086_01_31.png</w:t>
      </w:r>
      <w:proofErr w:type="spellEnd"/>
    </w:p>
    <w:p w14:paraId="208C494E" w14:textId="77777777" w:rsidR="00DC4FB4" w:rsidRDefault="00DC4FB4" w:rsidP="001667E2">
      <w:pPr>
        <w:rPr>
          <w:lang w:val="en-GB"/>
        </w:rPr>
      </w:pPr>
    </w:p>
    <w:p w14:paraId="0D541FFD" w14:textId="6AD76D99" w:rsidR="00FB5B81" w:rsidRPr="00CA33D4" w:rsidRDefault="00A13514">
      <w:pPr>
        <w:pStyle w:val="NormalPACKT"/>
        <w:rPr>
          <w:rPrChange w:id="690" w:author="Dattatraya More" w:date="2017-08-02T14:24:00Z">
            <w:rPr>
              <w:b/>
            </w:rPr>
          </w:rPrChange>
        </w:rPr>
        <w:pPrChange w:id="691" w:author="Dattatraya More" w:date="2017-08-02T14:24:00Z">
          <w:pPr>
            <w:spacing w:after="240"/>
          </w:pPr>
        </w:pPrChange>
      </w:pPr>
      <w:r w:rsidRPr="003349CA">
        <w:t>This</w:t>
      </w:r>
      <w:r w:rsidR="00FB5B81" w:rsidRPr="003349CA">
        <w:t xml:space="preserve"> multi-task</w:t>
      </w:r>
      <w:r w:rsidRPr="00B321AC">
        <w:t>ing</w:t>
      </w:r>
      <w:r w:rsidR="00FB5B81" w:rsidRPr="008F279E">
        <w:t xml:space="preserve"> learning framework </w:t>
      </w:r>
      <w:r w:rsidRPr="008F279E">
        <w:t>consist of two losses-</w:t>
      </w:r>
      <w:r w:rsidR="00FB5B81" w:rsidRPr="008F279E">
        <w:t xml:space="preserve"> </w:t>
      </w:r>
      <w:r w:rsidRPr="008F279E">
        <w:t xml:space="preserve">first </w:t>
      </w:r>
      <w:r w:rsidR="00FB5B81" w:rsidRPr="008F279E">
        <w:t>the </w:t>
      </w:r>
      <w:r w:rsidR="00FB5B81" w:rsidRPr="00CA33D4">
        <w:rPr>
          <w:rPrChange w:id="692" w:author="Dattatraya More" w:date="2017-08-02T14:24:00Z">
            <w:rPr>
              <w:b/>
              <w:bCs w:val="0"/>
            </w:rPr>
          </w:rPrChange>
        </w:rPr>
        <w:t>supervised loss</w:t>
      </w:r>
      <w:r w:rsidR="007B525D" w:rsidRPr="00CA33D4">
        <w:rPr>
          <w:rPrChange w:id="693" w:author="Dattatraya More" w:date="2017-08-02T14:24:00Z">
            <w:rPr>
              <w:b/>
              <w:bCs w:val="0"/>
            </w:rPr>
          </w:rPrChange>
        </w:rPr>
        <w:t>:</w:t>
      </w:r>
    </w:p>
    <w:p w14:paraId="7A9CC250" w14:textId="3FB7F544" w:rsidR="007B525D" w:rsidRPr="00FB5B81" w:rsidRDefault="00341436">
      <w:pPr>
        <w:pStyle w:val="FigurePACKT"/>
        <w:pPrChange w:id="694" w:author="Dattatraya More" w:date="2017-08-02T14:24:00Z">
          <w:pPr>
            <w:spacing w:after="240"/>
          </w:pPr>
        </w:pPrChange>
      </w:pPr>
      <w:r>
        <w:rPr>
          <w:noProof/>
          <w:lang w:val="en-IN" w:eastAsia="en-IN"/>
        </w:rPr>
        <w:drawing>
          <wp:inline distT="0" distB="0" distL="0" distR="0" wp14:anchorId="73D1C47B" wp14:editId="098B4A8F">
            <wp:extent cx="5020310" cy="241300"/>
            <wp:effectExtent l="0" t="0" r="8890" b="6350"/>
            <wp:docPr id="64" name="Picture 64" descr="\\192.168.0.200\BookDrafts\8086_Learning Generative Adversarial Networks\Graphics\Chapter 1\B08086_01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92.168.0.200\BookDrafts\8086_Learning Generative Adversarial Networks\Graphics\Chapter 1\B08086_01_3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0310" cy="241300"/>
                    </a:xfrm>
                    <a:prstGeom prst="rect">
                      <a:avLst/>
                    </a:prstGeom>
                    <a:noFill/>
                    <a:ln>
                      <a:noFill/>
                    </a:ln>
                  </pic:spPr>
                </pic:pic>
              </a:graphicData>
            </a:graphic>
          </wp:inline>
        </w:drawing>
      </w:r>
    </w:p>
    <w:p w14:paraId="08873A29" w14:textId="10F089BA" w:rsidR="00DC4FB4" w:rsidRPr="007B34E0" w:rsidRDefault="00DC4FB4" w:rsidP="00DC4FB4">
      <w:pPr>
        <w:pStyle w:val="LayoutInformationPACKT"/>
      </w:pPr>
      <w:proofErr w:type="spellStart"/>
      <w:r>
        <w:t>B08086_01_32.png</w:t>
      </w:r>
      <w:proofErr w:type="spellEnd"/>
    </w:p>
    <w:p w14:paraId="3C3CEE1A" w14:textId="77777777" w:rsidR="00DC4FB4" w:rsidRDefault="00DC4FB4" w:rsidP="00FB5B81">
      <w:pPr>
        <w:spacing w:after="240"/>
        <w:rPr>
          <w:rFonts w:ascii="Segoe UI" w:hAnsi="Segoe UI" w:cs="Segoe UI"/>
          <w:color w:val="24292E"/>
        </w:rPr>
      </w:pPr>
    </w:p>
    <w:p w14:paraId="32182F02" w14:textId="6FB6F542" w:rsidR="00FB5B81" w:rsidRPr="003349CA" w:rsidRDefault="00FB5B81">
      <w:pPr>
        <w:pStyle w:val="NormalPACKT"/>
        <w:pPrChange w:id="695" w:author="Dattatraya More" w:date="2017-08-02T14:24:00Z">
          <w:pPr>
            <w:spacing w:after="240"/>
          </w:pPr>
        </w:pPrChange>
      </w:pPr>
      <w:proofErr w:type="gramStart"/>
      <w:r w:rsidRPr="003349CA">
        <w:lastRenderedPageBreak/>
        <w:t>and</w:t>
      </w:r>
      <w:proofErr w:type="gramEnd"/>
      <w:r w:rsidRPr="003349CA">
        <w:t xml:space="preserve"> </w:t>
      </w:r>
      <w:r w:rsidR="00A13514" w:rsidRPr="003349CA">
        <w:t xml:space="preserve">second </w:t>
      </w:r>
      <w:r w:rsidRPr="003349CA">
        <w:t>the </w:t>
      </w:r>
      <w:proofErr w:type="spellStart"/>
      <w:r w:rsidRPr="00CA33D4">
        <w:rPr>
          <w:rPrChange w:id="696" w:author="Dattatraya More" w:date="2017-08-02T14:24:00Z">
            <w:rPr>
              <w:b/>
              <w:bCs w:val="0"/>
            </w:rPr>
          </w:rPrChange>
        </w:rPr>
        <w:t>GAN</w:t>
      </w:r>
      <w:proofErr w:type="spellEnd"/>
      <w:r w:rsidRPr="00CA33D4">
        <w:rPr>
          <w:rPrChange w:id="697" w:author="Dattatraya More" w:date="2017-08-02T14:24:00Z">
            <w:rPr>
              <w:b/>
              <w:bCs w:val="0"/>
            </w:rPr>
          </w:rPrChange>
        </w:rPr>
        <w:t xml:space="preserve"> loss</w:t>
      </w:r>
      <w:r w:rsidRPr="003349CA">
        <w:t> of a discriminator</w:t>
      </w:r>
      <w:r w:rsidR="00A2353D" w:rsidRPr="003349CA">
        <w:t>:</w:t>
      </w:r>
    </w:p>
    <w:p w14:paraId="24446A83" w14:textId="3893370A" w:rsidR="00A2353D" w:rsidRPr="00FB5B81" w:rsidRDefault="00341436">
      <w:pPr>
        <w:pStyle w:val="FigurePACKT"/>
        <w:pPrChange w:id="698" w:author="Dattatraya More" w:date="2017-08-02T14:24:00Z">
          <w:pPr>
            <w:spacing w:after="240"/>
          </w:pPr>
        </w:pPrChange>
      </w:pPr>
      <w:r>
        <w:rPr>
          <w:noProof/>
          <w:lang w:val="en-IN" w:eastAsia="en-IN"/>
        </w:rPr>
        <w:drawing>
          <wp:inline distT="0" distB="0" distL="0" distR="0" wp14:anchorId="0AD4A779" wp14:editId="6862FD10">
            <wp:extent cx="5020310" cy="146685"/>
            <wp:effectExtent l="0" t="0" r="8890" b="5715"/>
            <wp:docPr id="65" name="Picture 65" descr="\\192.168.0.200\BookDrafts\8086_Learning Generative Adversarial Networks\Graphics\Chapter 1\B08086_01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92.168.0.200\BookDrafts\8086_Learning Generative Adversarial Networks\Graphics\Chapter 1\B08086_01_3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0310" cy="146685"/>
                    </a:xfrm>
                    <a:prstGeom prst="rect">
                      <a:avLst/>
                    </a:prstGeom>
                    <a:noFill/>
                    <a:ln>
                      <a:noFill/>
                    </a:ln>
                  </pic:spPr>
                </pic:pic>
              </a:graphicData>
            </a:graphic>
          </wp:inline>
        </w:drawing>
      </w:r>
    </w:p>
    <w:p w14:paraId="77845669" w14:textId="76E063BB" w:rsidR="00DC4FB4" w:rsidRPr="007B34E0" w:rsidRDefault="00DC4FB4" w:rsidP="00DC4FB4">
      <w:pPr>
        <w:pStyle w:val="LayoutInformationPACKT"/>
      </w:pPr>
      <w:proofErr w:type="spellStart"/>
      <w:r>
        <w:t>B08086_01_33.png</w:t>
      </w:r>
      <w:proofErr w:type="spellEnd"/>
    </w:p>
    <w:p w14:paraId="23E3F9D9" w14:textId="2F74C9BB" w:rsidR="00FB5B81" w:rsidRPr="00B321AC" w:rsidRDefault="00FB5B81">
      <w:pPr>
        <w:pStyle w:val="NormalPACKT"/>
        <w:pPrChange w:id="699" w:author="Dattatraya More" w:date="2017-08-02T14:24:00Z">
          <w:pPr>
            <w:spacing w:after="240"/>
          </w:pPr>
        </w:pPrChange>
      </w:pPr>
      <w:r w:rsidRPr="003349CA">
        <w:t xml:space="preserve">During the training phase, </w:t>
      </w:r>
      <w:r w:rsidR="00A13514" w:rsidRPr="003349CA">
        <w:t xml:space="preserve">both </w:t>
      </w:r>
      <w:r w:rsidR="002A308F" w:rsidRPr="003349CA">
        <w:t>these losses</w:t>
      </w:r>
      <w:r w:rsidR="00A13514" w:rsidRPr="003349CA">
        <w:t xml:space="preserve"> are jointly minimized</w:t>
      </w:r>
      <w:r w:rsidRPr="00B321AC">
        <w:t>.</w:t>
      </w:r>
    </w:p>
    <w:p w14:paraId="2E6BE047" w14:textId="1D29BEE1" w:rsidR="002A308F" w:rsidRPr="008F279E" w:rsidRDefault="00A2353D">
      <w:pPr>
        <w:pStyle w:val="Heading3"/>
        <w:pPrChange w:id="700" w:author="Dattatraya More" w:date="2017-08-02T14:24:00Z">
          <w:pPr>
            <w:spacing w:after="240"/>
          </w:pPr>
        </w:pPrChange>
      </w:pPr>
      <w:r w:rsidRPr="008F279E">
        <w:t>Setting up the environment</w:t>
      </w:r>
    </w:p>
    <w:p w14:paraId="5305CDF9" w14:textId="47B82C95" w:rsidR="00CC4405" w:rsidRPr="003349CA" w:rsidRDefault="00A2353D">
      <w:pPr>
        <w:pStyle w:val="NumberedBulletPACKT"/>
        <w:rPr>
          <w:rPrChange w:id="701" w:author="Dattatraya More" w:date="2017-08-02T14:25:00Z">
            <w:rPr>
              <w:color w:val="24292E"/>
            </w:rPr>
          </w:rPrChange>
        </w:rPr>
        <w:pPrChange w:id="702" w:author="Dattatraya More" w:date="2017-08-02T14:25:00Z">
          <w:pPr>
            <w:pStyle w:val="ListParagraph"/>
            <w:numPr>
              <w:numId w:val="27"/>
            </w:numPr>
            <w:spacing w:after="240"/>
            <w:ind w:hanging="360"/>
          </w:pPr>
        </w:pPrChange>
      </w:pPr>
      <w:r w:rsidRPr="003349CA">
        <w:rPr>
          <w:rPrChange w:id="703" w:author="Dattatraya More" w:date="2017-08-02T14:25:00Z">
            <w:rPr>
              <w:bCs w:val="0"/>
              <w:color w:val="24292E"/>
            </w:rPr>
          </w:rPrChange>
        </w:rPr>
        <w:t xml:space="preserve">Clone the </w:t>
      </w:r>
      <w:proofErr w:type="spellStart"/>
      <w:r w:rsidRPr="003349CA">
        <w:rPr>
          <w:rPrChange w:id="704" w:author="Dattatraya More" w:date="2017-08-02T14:25:00Z">
            <w:rPr>
              <w:bCs w:val="0"/>
              <w:color w:val="24292E"/>
            </w:rPr>
          </w:rPrChange>
        </w:rPr>
        <w:t>git</w:t>
      </w:r>
      <w:proofErr w:type="spellEnd"/>
      <w:r w:rsidRPr="003349CA">
        <w:rPr>
          <w:rPrChange w:id="705" w:author="Dattatraya More" w:date="2017-08-02T14:25:00Z">
            <w:rPr>
              <w:bCs w:val="0"/>
              <w:color w:val="24292E"/>
            </w:rPr>
          </w:rPrChange>
        </w:rPr>
        <w:t xml:space="preserve"> repo: </w:t>
      </w:r>
      <w:r w:rsidR="0099036D" w:rsidRPr="003349CA">
        <w:fldChar w:fldCharType="begin"/>
      </w:r>
      <w:r w:rsidR="0099036D" w:rsidRPr="008F279E">
        <w:instrText xml:space="preserve"> HYPERLINK "https://github.com/gitlimlab/SSGAN-Tensorflow" </w:instrText>
      </w:r>
      <w:r w:rsidR="0099036D" w:rsidRPr="003349CA">
        <w:fldChar w:fldCharType="separate"/>
      </w:r>
      <w:r w:rsidR="00CC4405" w:rsidRPr="003349CA">
        <w:rPr>
          <w:rStyle w:val="Hyperlink"/>
          <w:rPrChange w:id="706" w:author="Dattatraya More" w:date="2017-08-02T14:25:00Z">
            <w:rPr>
              <w:rStyle w:val="Hyperlink"/>
              <w:rFonts w:ascii="Segoe UI" w:hAnsi="Segoe UI" w:cs="Segoe UI"/>
              <w:bCs w:val="0"/>
            </w:rPr>
          </w:rPrChange>
        </w:rPr>
        <w:t>https://</w:t>
      </w:r>
      <w:proofErr w:type="spellStart"/>
      <w:r w:rsidR="00CC4405" w:rsidRPr="003349CA">
        <w:rPr>
          <w:rStyle w:val="Hyperlink"/>
          <w:rPrChange w:id="707" w:author="Dattatraya More" w:date="2017-08-02T14:25:00Z">
            <w:rPr>
              <w:rStyle w:val="Hyperlink"/>
              <w:rFonts w:ascii="Segoe UI" w:hAnsi="Segoe UI" w:cs="Segoe UI"/>
              <w:bCs w:val="0"/>
            </w:rPr>
          </w:rPrChange>
        </w:rPr>
        <w:t>github.com</w:t>
      </w:r>
      <w:proofErr w:type="spellEnd"/>
      <w:r w:rsidR="00CC4405" w:rsidRPr="003349CA">
        <w:rPr>
          <w:rStyle w:val="Hyperlink"/>
          <w:rPrChange w:id="708" w:author="Dattatraya More" w:date="2017-08-02T14:25:00Z">
            <w:rPr>
              <w:rStyle w:val="Hyperlink"/>
              <w:rFonts w:ascii="Segoe UI" w:hAnsi="Segoe UI" w:cs="Segoe UI"/>
              <w:bCs w:val="0"/>
            </w:rPr>
          </w:rPrChange>
        </w:rPr>
        <w:t>/</w:t>
      </w:r>
      <w:proofErr w:type="spellStart"/>
      <w:r w:rsidR="00CC4405" w:rsidRPr="003349CA">
        <w:rPr>
          <w:rStyle w:val="Hyperlink"/>
          <w:rPrChange w:id="709" w:author="Dattatraya More" w:date="2017-08-02T14:25:00Z">
            <w:rPr>
              <w:rStyle w:val="Hyperlink"/>
              <w:rFonts w:ascii="Segoe UI" w:hAnsi="Segoe UI" w:cs="Segoe UI"/>
              <w:bCs w:val="0"/>
            </w:rPr>
          </w:rPrChange>
        </w:rPr>
        <w:t>gitlimlab</w:t>
      </w:r>
      <w:proofErr w:type="spellEnd"/>
      <w:r w:rsidR="00CC4405" w:rsidRPr="003349CA">
        <w:rPr>
          <w:rStyle w:val="Hyperlink"/>
          <w:rPrChange w:id="710" w:author="Dattatraya More" w:date="2017-08-02T14:25:00Z">
            <w:rPr>
              <w:rStyle w:val="Hyperlink"/>
              <w:rFonts w:ascii="Segoe UI" w:hAnsi="Segoe UI" w:cs="Segoe UI"/>
              <w:bCs w:val="0"/>
            </w:rPr>
          </w:rPrChange>
        </w:rPr>
        <w:t>/</w:t>
      </w:r>
      <w:proofErr w:type="spellStart"/>
      <w:r w:rsidR="00CC4405" w:rsidRPr="003349CA">
        <w:rPr>
          <w:rStyle w:val="Hyperlink"/>
          <w:rPrChange w:id="711" w:author="Dattatraya More" w:date="2017-08-02T14:25:00Z">
            <w:rPr>
              <w:rStyle w:val="Hyperlink"/>
              <w:rFonts w:ascii="Segoe UI" w:hAnsi="Segoe UI" w:cs="Segoe UI"/>
              <w:bCs w:val="0"/>
            </w:rPr>
          </w:rPrChange>
        </w:rPr>
        <w:t>SSGAN-Tensorflow</w:t>
      </w:r>
      <w:proofErr w:type="spellEnd"/>
      <w:r w:rsidR="0099036D" w:rsidRPr="003349CA">
        <w:rPr>
          <w:rPrChange w:id="712" w:author="Dattatraya More" w:date="2017-08-02T14:25:00Z">
            <w:rPr>
              <w:rStyle w:val="Hyperlink"/>
              <w:rFonts w:ascii="Segoe UI" w:hAnsi="Segoe UI" w:cs="Segoe UI"/>
              <w:bCs w:val="0"/>
            </w:rPr>
          </w:rPrChange>
        </w:rPr>
        <w:fldChar w:fldCharType="end"/>
      </w:r>
    </w:p>
    <w:p w14:paraId="3383A959" w14:textId="6531D3E2" w:rsidR="002F6B72" w:rsidRPr="003349CA" w:rsidRDefault="00DC4FB4" w:rsidP="002D2459">
      <w:pPr>
        <w:pStyle w:val="FigurePACKT"/>
        <w:rPr>
          <w:rPrChange w:id="713" w:author="Dattatraya More" w:date="2017-08-02T14:25:00Z">
            <w:rPr>
              <w:rFonts w:ascii="Segoe UI" w:hAnsi="Segoe UI" w:cs="Segoe UI"/>
              <w:color w:val="24292E"/>
            </w:rPr>
          </w:rPrChange>
        </w:rPr>
      </w:pPr>
      <w:commentRangeStart w:id="714"/>
      <w:commentRangeStart w:id="715"/>
      <w:r w:rsidRPr="003349CA">
        <w:rPr>
          <w:rPrChange w:id="716" w:author="Dattatraya More" w:date="2017-08-02T14:25:00Z">
            <w:rPr>
              <w:noProof/>
              <w:lang w:val="en-IN" w:eastAsia="en-IN"/>
            </w:rPr>
          </w:rPrChange>
        </w:rPr>
        <w:t>\</w:t>
      </w:r>
      <w:commentRangeEnd w:id="714"/>
      <w:r w:rsidR="003349CA">
        <w:rPr>
          <w:rStyle w:val="CommentReference"/>
          <w:rFonts w:ascii="Arial" w:hAnsi="Arial" w:cs="Arial"/>
          <w:bCs/>
          <w:lang w:val="en-US"/>
        </w:rPr>
        <w:commentReference w:id="714"/>
      </w:r>
      <w:commentRangeEnd w:id="715"/>
      <w:r w:rsidR="00186527">
        <w:rPr>
          <w:rStyle w:val="CommentReference"/>
          <w:rFonts w:ascii="Arial" w:hAnsi="Arial" w:cs="Arial"/>
          <w:bCs/>
          <w:lang w:val="en-US"/>
        </w:rPr>
        <w:commentReference w:id="715"/>
      </w:r>
      <w:r w:rsidR="00341436">
        <w:rPr>
          <w:noProof/>
          <w:lang w:val="en-IN" w:eastAsia="en-IN"/>
        </w:rPr>
        <w:drawing>
          <wp:inline distT="0" distB="0" distL="0" distR="0" wp14:anchorId="2819E1F2" wp14:editId="5E5104CB">
            <wp:extent cx="5029200" cy="758825"/>
            <wp:effectExtent l="0" t="0" r="0" b="3175"/>
            <wp:docPr id="66" name="Picture 66" descr="\\192.168.0.200\BookDrafts\8086_Learning Generative Adversarial Networks\Graphics\Chapter 1\B08086_01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92.168.0.200\BookDrafts\8086_Learning Generative Adversarial Networks\Graphics\Chapter 1\B08086_01_3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758825"/>
                    </a:xfrm>
                    <a:prstGeom prst="rect">
                      <a:avLst/>
                    </a:prstGeom>
                    <a:noFill/>
                    <a:ln>
                      <a:noFill/>
                    </a:ln>
                  </pic:spPr>
                </pic:pic>
              </a:graphicData>
            </a:graphic>
          </wp:inline>
        </w:drawing>
      </w:r>
    </w:p>
    <w:p w14:paraId="0AF597BB" w14:textId="195F01DC" w:rsidR="00DC4FB4" w:rsidRPr="007B34E0" w:rsidRDefault="00DC4FB4" w:rsidP="00DC4FB4">
      <w:pPr>
        <w:pStyle w:val="LayoutInformationPACKT"/>
        <w:ind w:left="360"/>
      </w:pPr>
      <w:proofErr w:type="spellStart"/>
      <w:r>
        <w:t>B08086_01_34.png</w:t>
      </w:r>
      <w:proofErr w:type="spellEnd"/>
    </w:p>
    <w:p w14:paraId="5D0479D2" w14:textId="77777777" w:rsidR="002F6B72" w:rsidRDefault="002F6B72" w:rsidP="002F6B72">
      <w:pPr>
        <w:pStyle w:val="ListParagraph"/>
        <w:spacing w:after="240"/>
        <w:rPr>
          <w:rFonts w:ascii="Segoe UI" w:hAnsi="Segoe UI" w:cs="Segoe UI"/>
          <w:color w:val="24292E"/>
        </w:rPr>
      </w:pPr>
    </w:p>
    <w:p w14:paraId="468985D7" w14:textId="22BA4AA9" w:rsidR="00A2353D" w:rsidRPr="008F279E" w:rsidRDefault="00CC4405">
      <w:pPr>
        <w:pStyle w:val="NumberedBulletPACKT"/>
        <w:pPrChange w:id="717" w:author="Dattatraya More" w:date="2017-08-02T14:25:00Z">
          <w:pPr>
            <w:pStyle w:val="ListParagraph"/>
            <w:numPr>
              <w:numId w:val="27"/>
            </w:numPr>
            <w:spacing w:after="240"/>
            <w:ind w:hanging="360"/>
          </w:pPr>
        </w:pPrChange>
      </w:pPr>
      <w:r w:rsidRPr="00B321AC">
        <w:t>Change</w:t>
      </w:r>
      <w:r w:rsidR="00A2353D" w:rsidRPr="00B321AC">
        <w:t xml:space="preserve"> directory</w:t>
      </w:r>
      <w:r w:rsidRPr="008F279E">
        <w:t>:</w:t>
      </w:r>
    </w:p>
    <w:p w14:paraId="68635AC2" w14:textId="77777777" w:rsidR="00A2353D" w:rsidRPr="00B321AC" w:rsidRDefault="00A2353D">
      <w:pPr>
        <w:pStyle w:val="CodePACKT"/>
        <w:rPr>
          <w:rFonts w:eastAsiaTheme="minorHAnsi"/>
        </w:rPr>
        <w:pPrChange w:id="718" w:author="Dattatraya More" w:date="2017-08-02T14:25:00Z">
          <w:pPr>
            <w:pStyle w:val="p1"/>
            <w:ind w:firstLine="720"/>
          </w:pPr>
        </w:pPrChange>
      </w:pPr>
      <w:proofErr w:type="gramStart"/>
      <w:r w:rsidRPr="003349CA">
        <w:rPr>
          <w:rPrChange w:id="719" w:author="Dattatraya More" w:date="2017-08-02T14:25:00Z">
            <w:rPr>
              <w:rFonts w:ascii="Segoe UI" w:hAnsi="Segoe UI" w:cs="Segoe UI"/>
              <w:bCs w:val="0"/>
              <w:color w:val="24292E"/>
            </w:rPr>
          </w:rPrChange>
        </w:rPr>
        <w:t>cd</w:t>
      </w:r>
      <w:proofErr w:type="gramEnd"/>
      <w:r w:rsidRPr="003349CA">
        <w:rPr>
          <w:rPrChange w:id="720" w:author="Dattatraya More" w:date="2017-08-02T14:25:00Z">
            <w:rPr>
              <w:rFonts w:ascii="Segoe UI" w:hAnsi="Segoe UI" w:cs="Segoe UI"/>
              <w:bCs w:val="0"/>
              <w:color w:val="24292E"/>
            </w:rPr>
          </w:rPrChange>
        </w:rPr>
        <w:t xml:space="preserve"> </w:t>
      </w:r>
      <w:proofErr w:type="spellStart"/>
      <w:r w:rsidRPr="00B321AC">
        <w:rPr>
          <w:rFonts w:eastAsiaTheme="minorHAnsi"/>
        </w:rPr>
        <w:t>SSGAN-Tensorflow</w:t>
      </w:r>
      <w:proofErr w:type="spellEnd"/>
      <w:r w:rsidRPr="00B321AC">
        <w:rPr>
          <w:rFonts w:eastAsiaTheme="minorHAnsi"/>
        </w:rPr>
        <w:t>/</w:t>
      </w:r>
    </w:p>
    <w:p w14:paraId="1FC53987" w14:textId="285804B9" w:rsidR="00A2353D" w:rsidRPr="00A2353D" w:rsidRDefault="00A2353D" w:rsidP="00A2353D">
      <w:pPr>
        <w:pStyle w:val="ListParagraph"/>
        <w:spacing w:after="240"/>
        <w:rPr>
          <w:rFonts w:ascii="Segoe UI" w:hAnsi="Segoe UI" w:cs="Segoe UI"/>
          <w:color w:val="24292E"/>
        </w:rPr>
      </w:pPr>
    </w:p>
    <w:p w14:paraId="7B87D95C" w14:textId="272FF3AA" w:rsidR="002A308F" w:rsidRPr="008F279E" w:rsidRDefault="002A308F">
      <w:pPr>
        <w:pStyle w:val="NumberedBulletPACKT"/>
        <w:pPrChange w:id="721" w:author="Dattatraya More" w:date="2017-08-02T14:25:00Z">
          <w:pPr>
            <w:pStyle w:val="ListParagraph"/>
            <w:numPr>
              <w:numId w:val="27"/>
            </w:numPr>
            <w:spacing w:after="240"/>
            <w:ind w:hanging="360"/>
          </w:pPr>
        </w:pPrChange>
      </w:pPr>
      <w:r w:rsidRPr="00B321AC">
        <w:t xml:space="preserve">Downloading </w:t>
      </w:r>
      <w:proofErr w:type="spellStart"/>
      <w:r w:rsidRPr="00B321AC">
        <w:t>CIFAR</w:t>
      </w:r>
      <w:proofErr w:type="spellEnd"/>
      <w:r w:rsidRPr="00B321AC">
        <w:t>-10 dataset</w:t>
      </w:r>
      <w:r w:rsidR="00A2353D" w:rsidRPr="00B321AC">
        <w:t>:</w:t>
      </w:r>
    </w:p>
    <w:p w14:paraId="5C3DB5BC" w14:textId="158D72F1" w:rsidR="002F6B72" w:rsidRPr="00A2353D" w:rsidRDefault="002F6B72">
      <w:pPr>
        <w:pStyle w:val="FigurePACKT"/>
        <w:pPrChange w:id="722" w:author="Dattatraya More" w:date="2017-08-02T14:25:00Z">
          <w:pPr>
            <w:pStyle w:val="ListParagraph"/>
            <w:spacing w:after="240"/>
          </w:pPr>
        </w:pPrChange>
      </w:pPr>
      <w:bookmarkStart w:id="723" w:name="_GoBack"/>
      <w:r w:rsidRPr="009A0C79">
        <w:rPr>
          <w:noProof/>
          <w:lang w:val="en-IN" w:eastAsia="en-IN"/>
        </w:rPr>
        <w:drawing>
          <wp:inline distT="0" distB="0" distL="0" distR="0" wp14:anchorId="1AA5C534" wp14:editId="44E16285">
            <wp:extent cx="5943600" cy="846455"/>
            <wp:effectExtent l="0" t="0" r="0" b="0"/>
            <wp:docPr id="40" name="Picture 40" descr="../../../Screen%20Shot%202017-07-27%20at%2012.44.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7-27%20at%2012.44.17%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846455"/>
                    </a:xfrm>
                    <a:prstGeom prst="rect">
                      <a:avLst/>
                    </a:prstGeom>
                    <a:noFill/>
                    <a:ln>
                      <a:noFill/>
                    </a:ln>
                  </pic:spPr>
                </pic:pic>
              </a:graphicData>
            </a:graphic>
          </wp:inline>
        </w:drawing>
      </w:r>
      <w:bookmarkEnd w:id="723"/>
    </w:p>
    <w:p w14:paraId="60B635F1" w14:textId="6CD71163" w:rsidR="00DC4FB4" w:rsidRPr="007B34E0" w:rsidRDefault="00DC4FB4" w:rsidP="00DC4FB4">
      <w:pPr>
        <w:pStyle w:val="LayoutInformationPACKT"/>
      </w:pPr>
      <w:proofErr w:type="spellStart"/>
      <w:r>
        <w:t>B08086_01_35.png</w:t>
      </w:r>
      <w:proofErr w:type="spellEnd"/>
    </w:p>
    <w:p w14:paraId="25AA88E6" w14:textId="77777777" w:rsidR="002A308F" w:rsidRDefault="002A308F" w:rsidP="00FB5B81">
      <w:pPr>
        <w:spacing w:after="240"/>
        <w:rPr>
          <w:rFonts w:ascii="Segoe UI" w:hAnsi="Segoe UI" w:cs="Segoe UI"/>
          <w:color w:val="24292E"/>
        </w:rPr>
      </w:pPr>
    </w:p>
    <w:p w14:paraId="299BE8AB" w14:textId="5FCF026B" w:rsidR="00A2353D" w:rsidRPr="008F279E" w:rsidRDefault="002A308F">
      <w:pPr>
        <w:pStyle w:val="NumberedBulletPACKT"/>
        <w:pPrChange w:id="724" w:author="Dattatraya More" w:date="2017-08-02T14:26:00Z">
          <w:pPr>
            <w:pStyle w:val="ListParagraph"/>
            <w:numPr>
              <w:numId w:val="27"/>
            </w:numPr>
            <w:spacing w:after="240"/>
            <w:ind w:hanging="360"/>
          </w:pPr>
        </w:pPrChange>
      </w:pPr>
      <w:r w:rsidRPr="00B321AC">
        <w:t>Training the model</w:t>
      </w:r>
      <w:r w:rsidR="00CC4405" w:rsidRPr="00B321AC">
        <w:t>:</w:t>
      </w:r>
    </w:p>
    <w:p w14:paraId="1142164A" w14:textId="76152D61" w:rsidR="002F6B72" w:rsidRDefault="00341436">
      <w:pPr>
        <w:pStyle w:val="FigurePACKT"/>
        <w:pPrChange w:id="725" w:author="Dattatraya More" w:date="2017-08-02T14:26:00Z">
          <w:pPr>
            <w:pStyle w:val="ListParagraph"/>
            <w:spacing w:after="240"/>
          </w:pPr>
        </w:pPrChange>
      </w:pPr>
      <w:r>
        <w:rPr>
          <w:noProof/>
          <w:lang w:val="en-IN" w:eastAsia="en-IN"/>
        </w:rPr>
        <w:lastRenderedPageBreak/>
        <w:drawing>
          <wp:inline distT="0" distB="0" distL="0" distR="0" wp14:anchorId="0ED8A909" wp14:editId="56EDA664">
            <wp:extent cx="5020310" cy="2726055"/>
            <wp:effectExtent l="0" t="0" r="8890" b="0"/>
            <wp:docPr id="67" name="Picture 67" descr="\\192.168.0.200\BookDrafts\8086_Learning Generative Adversarial Networks\Graphics\Chapter 1\B08086_01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92.168.0.200\BookDrafts\8086_Learning Generative Adversarial Networks\Graphics\Chapter 1\B08086_01_3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20310" cy="2726055"/>
                    </a:xfrm>
                    <a:prstGeom prst="rect">
                      <a:avLst/>
                    </a:prstGeom>
                    <a:noFill/>
                    <a:ln>
                      <a:noFill/>
                    </a:ln>
                  </pic:spPr>
                </pic:pic>
              </a:graphicData>
            </a:graphic>
          </wp:inline>
        </w:drawing>
      </w:r>
    </w:p>
    <w:p w14:paraId="3604E26A" w14:textId="11C2F336" w:rsidR="004E643E" w:rsidRPr="007B34E0" w:rsidRDefault="004E643E" w:rsidP="004E643E">
      <w:pPr>
        <w:pStyle w:val="LayoutInformationPACKT"/>
      </w:pPr>
      <w:proofErr w:type="spellStart"/>
      <w:r>
        <w:t>B08086_01_36.png</w:t>
      </w:r>
      <w:proofErr w:type="spellEnd"/>
    </w:p>
    <w:p w14:paraId="4E22E3D0" w14:textId="435210C4" w:rsidR="002A308F" w:rsidRPr="008F279E" w:rsidRDefault="00CC4405">
      <w:pPr>
        <w:pStyle w:val="NumberedBulletEndPACKT"/>
        <w:pPrChange w:id="726" w:author="Dattatraya More" w:date="2017-08-02T14:27:00Z">
          <w:pPr>
            <w:pStyle w:val="ListParagraph"/>
            <w:numPr>
              <w:numId w:val="27"/>
            </w:numPr>
            <w:spacing w:after="240"/>
            <w:ind w:hanging="360"/>
          </w:pPr>
        </w:pPrChange>
      </w:pPr>
      <w:r w:rsidRPr="00B321AC">
        <w:t xml:space="preserve">Testing or </w:t>
      </w:r>
      <w:r w:rsidR="002A308F" w:rsidRPr="00B321AC">
        <w:t>Evaluating the model</w:t>
      </w:r>
    </w:p>
    <w:p w14:paraId="3E5A0A04" w14:textId="425DCDEC" w:rsidR="00CC4405" w:rsidDel="003349CA" w:rsidRDefault="00CC4405" w:rsidP="00CC4405">
      <w:pPr>
        <w:pStyle w:val="ListParagraph"/>
        <w:spacing w:after="240"/>
        <w:rPr>
          <w:del w:id="727" w:author="Dattatraya More" w:date="2017-08-02T14:27:00Z"/>
          <w:rFonts w:ascii="Segoe UI" w:hAnsi="Segoe UI" w:cs="Segoe UI"/>
          <w:color w:val="24292E"/>
        </w:rPr>
      </w:pPr>
    </w:p>
    <w:p w14:paraId="78613E8F" w14:textId="29F1FBB5" w:rsidR="0020531B" w:rsidRPr="003349CA" w:rsidRDefault="00CC4405">
      <w:pPr>
        <w:pStyle w:val="CodePACKT"/>
        <w:rPr>
          <w:rPrChange w:id="728" w:author="Dattatraya More" w:date="2017-08-02T14:26:00Z">
            <w:rPr>
              <w:rFonts w:ascii="Segoe UI" w:hAnsi="Segoe UI" w:cs="Segoe UI"/>
              <w:color w:val="24292E"/>
            </w:rPr>
          </w:rPrChange>
        </w:rPr>
        <w:pPrChange w:id="729" w:author="Dattatraya More" w:date="2017-08-02T14:26:00Z">
          <w:pPr>
            <w:pStyle w:val="ListParagraph"/>
            <w:spacing w:after="240"/>
          </w:pPr>
        </w:pPrChange>
      </w:pPr>
      <w:proofErr w:type="gramStart"/>
      <w:r w:rsidRPr="003349CA">
        <w:rPr>
          <w:rFonts w:eastAsiaTheme="minorHAnsi"/>
          <w:rPrChange w:id="730" w:author="Dattatraya More" w:date="2017-08-02T14:26:00Z">
            <w:rPr>
              <w:bCs w:val="0"/>
            </w:rPr>
          </w:rPrChange>
        </w:rPr>
        <w:t>python</w:t>
      </w:r>
      <w:proofErr w:type="gramEnd"/>
      <w:r w:rsidRPr="003349CA">
        <w:rPr>
          <w:rFonts w:eastAsiaTheme="minorHAnsi"/>
          <w:rPrChange w:id="731" w:author="Dattatraya More" w:date="2017-08-02T14:26:00Z">
            <w:rPr>
              <w:bCs w:val="0"/>
            </w:rPr>
          </w:rPrChange>
        </w:rPr>
        <w:t xml:space="preserve"> </w:t>
      </w:r>
      <w:proofErr w:type="spellStart"/>
      <w:r w:rsidRPr="003349CA">
        <w:rPr>
          <w:rFonts w:eastAsiaTheme="minorHAnsi"/>
          <w:rPrChange w:id="732" w:author="Dattatraya More" w:date="2017-08-02T14:26:00Z">
            <w:rPr>
              <w:bCs w:val="0"/>
            </w:rPr>
          </w:rPrChange>
        </w:rPr>
        <w:t>evaler.py</w:t>
      </w:r>
      <w:proofErr w:type="spellEnd"/>
      <w:r w:rsidRPr="003349CA">
        <w:rPr>
          <w:rFonts w:eastAsiaTheme="minorHAnsi"/>
          <w:rPrChange w:id="733" w:author="Dattatraya More" w:date="2017-08-02T14:26:00Z">
            <w:rPr>
              <w:bCs w:val="0"/>
            </w:rPr>
          </w:rPrChange>
        </w:rPr>
        <w:t xml:space="preserve"> --dataset </w:t>
      </w:r>
      <w:proofErr w:type="spellStart"/>
      <w:r w:rsidRPr="003349CA">
        <w:rPr>
          <w:rFonts w:eastAsiaTheme="minorHAnsi"/>
          <w:rPrChange w:id="734" w:author="Dattatraya More" w:date="2017-08-02T14:26:00Z">
            <w:rPr>
              <w:bCs w:val="0"/>
            </w:rPr>
          </w:rPrChange>
        </w:rPr>
        <w:t>CIFAR10</w:t>
      </w:r>
      <w:proofErr w:type="spellEnd"/>
      <w:r w:rsidRPr="003349CA">
        <w:rPr>
          <w:rFonts w:eastAsiaTheme="minorHAnsi"/>
          <w:rPrChange w:id="735" w:author="Dattatraya More" w:date="2017-08-02T14:26:00Z">
            <w:rPr>
              <w:bCs w:val="0"/>
            </w:rPr>
          </w:rPrChange>
        </w:rPr>
        <w:t xml:space="preserve"> --checkpoint </w:t>
      </w:r>
      <w:proofErr w:type="spellStart"/>
      <w:r w:rsidRPr="003349CA">
        <w:rPr>
          <w:rFonts w:eastAsiaTheme="minorHAnsi"/>
          <w:rPrChange w:id="736" w:author="Dattatraya More" w:date="2017-08-02T14:26:00Z">
            <w:rPr>
              <w:bCs w:val="0"/>
            </w:rPr>
          </w:rPrChange>
        </w:rPr>
        <w:t>ckpt_dir</w:t>
      </w:r>
      <w:proofErr w:type="spellEnd"/>
    </w:p>
    <w:p w14:paraId="1F3F1AFD" w14:textId="23B1A4D0" w:rsidR="00CC4405" w:rsidDel="003349CA" w:rsidRDefault="00CC4405" w:rsidP="00FB5B81">
      <w:pPr>
        <w:spacing w:after="240"/>
        <w:rPr>
          <w:del w:id="737" w:author="Dattatraya More" w:date="2017-08-02T14:27:00Z"/>
        </w:rPr>
      </w:pPr>
    </w:p>
    <w:p w14:paraId="710C7D60" w14:textId="77777777" w:rsidR="003349CA" w:rsidRDefault="003349CA">
      <w:pPr>
        <w:pStyle w:val="NormalPACKT"/>
        <w:rPr>
          <w:ins w:id="738" w:author="Dattatraya More" w:date="2017-08-02T14:27:00Z"/>
        </w:rPr>
        <w:pPrChange w:id="739" w:author="Dattatraya More" w:date="2017-08-02T14:26:00Z">
          <w:pPr>
            <w:spacing w:after="240"/>
          </w:pPr>
        </w:pPrChange>
      </w:pPr>
    </w:p>
    <w:p w14:paraId="10B2281E" w14:textId="1813EB10" w:rsidR="002F6B72" w:rsidRPr="008F279E" w:rsidRDefault="002F6B72">
      <w:pPr>
        <w:pStyle w:val="NormalPACKT"/>
        <w:pPrChange w:id="740" w:author="Dattatraya More" w:date="2017-08-02T14:26:00Z">
          <w:pPr>
            <w:spacing w:after="240"/>
          </w:pPr>
        </w:pPrChange>
      </w:pPr>
      <w:r w:rsidRPr="00B321AC">
        <w:t>Now let’s dive</w:t>
      </w:r>
      <w:r w:rsidRPr="008F279E">
        <w:t xml:space="preserve"> into the code.</w:t>
      </w:r>
      <w:r w:rsidR="00B61DA8" w:rsidRPr="008F279E">
        <w:t xml:space="preserve"> The generator takes random noise from the uniform distribution.</w:t>
      </w:r>
    </w:p>
    <w:p w14:paraId="5C6CDD9A" w14:textId="5421FCF0" w:rsidR="0005599E" w:rsidRPr="008F279E" w:rsidRDefault="00EC6406">
      <w:pPr>
        <w:pStyle w:val="CodePACKT"/>
        <w:pPrChange w:id="741" w:author="Dattatraya More" w:date="2017-08-02T14:27:00Z">
          <w:pPr>
            <w:spacing w:after="240"/>
          </w:pPr>
        </w:pPrChange>
      </w:pPr>
      <w:r w:rsidRPr="008F279E">
        <w:t xml:space="preserve">z = </w:t>
      </w:r>
      <w:proofErr w:type="spellStart"/>
      <w:r w:rsidRPr="008F279E">
        <w:t>tf.random_</w:t>
      </w:r>
      <w:proofErr w:type="gramStart"/>
      <w:r w:rsidRPr="008F279E">
        <w:t>uniform</w:t>
      </w:r>
      <w:proofErr w:type="spellEnd"/>
      <w:r w:rsidRPr="008F279E">
        <w:t>(</w:t>
      </w:r>
      <w:proofErr w:type="gramEnd"/>
      <w:r w:rsidRPr="008F279E">
        <w:t>[</w:t>
      </w:r>
      <w:proofErr w:type="spellStart"/>
      <w:r w:rsidRPr="008F279E">
        <w:t>self.batch_size</w:t>
      </w:r>
      <w:proofErr w:type="spellEnd"/>
      <w:r w:rsidRPr="008F279E">
        <w:t xml:space="preserve">, </w:t>
      </w:r>
      <w:proofErr w:type="spellStart"/>
      <w:r w:rsidRPr="008F279E">
        <w:t>n_z</w:t>
      </w:r>
      <w:proofErr w:type="spellEnd"/>
      <w:r w:rsidRPr="008F279E">
        <w:t xml:space="preserve">], </w:t>
      </w:r>
      <w:proofErr w:type="spellStart"/>
      <w:r w:rsidRPr="008F279E">
        <w:t>minval</w:t>
      </w:r>
      <w:proofErr w:type="spellEnd"/>
      <w:r w:rsidRPr="008F279E">
        <w:t xml:space="preserve">=-1, </w:t>
      </w:r>
      <w:proofErr w:type="spellStart"/>
      <w:r w:rsidRPr="008F279E">
        <w:t>maxval</w:t>
      </w:r>
      <w:proofErr w:type="spellEnd"/>
      <w:r w:rsidRPr="008F279E">
        <w:t xml:space="preserve">=1, </w:t>
      </w:r>
      <w:proofErr w:type="spellStart"/>
      <w:r w:rsidRPr="008F279E">
        <w:t>dtype</w:t>
      </w:r>
      <w:proofErr w:type="spellEnd"/>
      <w:r w:rsidRPr="008F279E">
        <w:t>=</w:t>
      </w:r>
      <w:proofErr w:type="spellStart"/>
      <w:r w:rsidRPr="008F279E">
        <w:t>tf.float32</w:t>
      </w:r>
      <w:proofErr w:type="spellEnd"/>
      <w:r w:rsidRPr="008F279E">
        <w:t>)</w:t>
      </w:r>
    </w:p>
    <w:p w14:paraId="4F2D8985" w14:textId="4EE05E15" w:rsidR="00B61DA8" w:rsidRPr="008F279E" w:rsidRDefault="00B61DA8">
      <w:pPr>
        <w:pStyle w:val="NormalPACKT"/>
        <w:pPrChange w:id="742" w:author="Dattatraya More" w:date="2017-08-02T14:27:00Z">
          <w:pPr/>
        </w:pPrChange>
      </w:pPr>
      <w:r w:rsidRPr="008F279E">
        <w:t xml:space="preserve">Then the generator model flattens the input noise to 1 dimensional vector using reshape method. It then applies 3 layers of </w:t>
      </w:r>
      <w:proofErr w:type="spellStart"/>
      <w:r w:rsidRPr="008F279E">
        <w:t>deconvolution</w:t>
      </w:r>
      <w:proofErr w:type="spellEnd"/>
      <w:r w:rsidRPr="008F279E">
        <w:t xml:space="preserve"> on the input noise having </w:t>
      </w:r>
      <w:proofErr w:type="spellStart"/>
      <w:r w:rsidRPr="003349CA">
        <w:rPr>
          <w:rPrChange w:id="743" w:author="Dattatraya More" w:date="2017-08-02T14:27:00Z">
            <w:rPr>
              <w:rFonts w:asciiTheme="minorHAnsi" w:hAnsiTheme="minorHAnsi"/>
              <w:bCs w:val="0"/>
              <w:szCs w:val="20"/>
            </w:rPr>
          </w:rPrChange>
        </w:rPr>
        <w:t>relu</w:t>
      </w:r>
      <w:proofErr w:type="spellEnd"/>
      <w:r w:rsidRPr="003349CA">
        <w:rPr>
          <w:rPrChange w:id="744" w:author="Dattatraya More" w:date="2017-08-02T14:27:00Z">
            <w:rPr>
              <w:rFonts w:asciiTheme="minorHAnsi" w:hAnsiTheme="minorHAnsi"/>
              <w:bCs w:val="0"/>
              <w:szCs w:val="20"/>
            </w:rPr>
          </w:rPrChange>
        </w:rPr>
        <w:t xml:space="preserve"> </w:t>
      </w:r>
      <w:r w:rsidRPr="00B321AC">
        <w:t xml:space="preserve">activation and then apply one more </w:t>
      </w:r>
      <w:proofErr w:type="spellStart"/>
      <w:r w:rsidRPr="00B321AC">
        <w:t>deconvolution</w:t>
      </w:r>
      <w:proofErr w:type="spellEnd"/>
      <w:r w:rsidRPr="00B321AC">
        <w:t xml:space="preserve"> with </w:t>
      </w:r>
      <w:proofErr w:type="spellStart"/>
      <w:r w:rsidRPr="003349CA">
        <w:rPr>
          <w:rPrChange w:id="745" w:author="Dattatraya More" w:date="2017-08-02T14:27:00Z">
            <w:rPr>
              <w:rFonts w:asciiTheme="minorHAnsi" w:hAnsiTheme="minorHAnsi"/>
              <w:bCs w:val="0"/>
              <w:szCs w:val="20"/>
            </w:rPr>
          </w:rPrChange>
        </w:rPr>
        <w:t>tanh</w:t>
      </w:r>
      <w:proofErr w:type="spellEnd"/>
      <w:r w:rsidRPr="003349CA">
        <w:rPr>
          <w:rPrChange w:id="746" w:author="Dattatraya More" w:date="2017-08-02T14:27:00Z">
            <w:rPr>
              <w:rFonts w:asciiTheme="minorHAnsi" w:hAnsiTheme="minorHAnsi"/>
              <w:bCs w:val="0"/>
              <w:szCs w:val="20"/>
            </w:rPr>
          </w:rPrChange>
        </w:rPr>
        <w:t xml:space="preserve"> </w:t>
      </w:r>
      <w:r w:rsidRPr="00B321AC">
        <w:t>activation to generate the output image of dimension [h</w:t>
      </w:r>
      <w:r w:rsidR="00462CAC" w:rsidRPr="008F279E">
        <w:t>= height</w:t>
      </w:r>
      <w:r w:rsidRPr="008F279E">
        <w:t>,</w:t>
      </w:r>
      <w:r w:rsidR="00A928CC" w:rsidRPr="008F279E">
        <w:t xml:space="preserve"> </w:t>
      </w:r>
      <w:r w:rsidRPr="008F279E">
        <w:t>w</w:t>
      </w:r>
      <w:r w:rsidR="00462CAC" w:rsidRPr="008F279E">
        <w:t>=</w:t>
      </w:r>
      <w:proofErr w:type="spellStart"/>
      <w:r w:rsidR="00462CAC" w:rsidRPr="008F279E">
        <w:t>width</w:t>
      </w:r>
      <w:proofErr w:type="gramStart"/>
      <w:r w:rsidRPr="008F279E">
        <w:t>,c</w:t>
      </w:r>
      <w:proofErr w:type="spellEnd"/>
      <w:proofErr w:type="gramEnd"/>
      <w:r w:rsidRPr="008F279E">
        <w:t>], where c is the number of channels (grayscale images: 1, color images: 3).</w:t>
      </w:r>
    </w:p>
    <w:p w14:paraId="56CFC3D4" w14:textId="77777777" w:rsidR="00B61DA8" w:rsidRDefault="00B61DA8" w:rsidP="0005599E"/>
    <w:p w14:paraId="1ADEA4CD" w14:textId="7E3B892E" w:rsidR="00CC738C" w:rsidRPr="00B321AC" w:rsidRDefault="00B61DA8">
      <w:pPr>
        <w:pStyle w:val="CodePACKT"/>
        <w:pPrChange w:id="747" w:author="Dattatraya More" w:date="2017-08-02T14:27:00Z">
          <w:pPr>
            <w:spacing w:after="240"/>
            <w:contextualSpacing/>
          </w:pPr>
        </w:pPrChange>
      </w:pPr>
      <w:r w:rsidRPr="00B321AC">
        <w:t># Generator model function</w:t>
      </w:r>
    </w:p>
    <w:p w14:paraId="6A65117B" w14:textId="77777777" w:rsidR="00CC738C" w:rsidRPr="003349CA" w:rsidRDefault="00CC738C">
      <w:pPr>
        <w:pStyle w:val="CodePACKT"/>
        <w:rPr>
          <w:rPrChange w:id="748" w:author="Dattatraya More" w:date="2017-08-02T14:27:00Z">
            <w:rPr>
              <w:rFonts w:asciiTheme="minorHAnsi" w:hAnsiTheme="minorHAnsi"/>
              <w:sz w:val="18"/>
              <w:szCs w:val="18"/>
            </w:rPr>
          </w:rPrChange>
        </w:rPr>
        <w:pPrChange w:id="749" w:author="Dattatraya More" w:date="2017-08-02T14:27:00Z">
          <w:pPr>
            <w:spacing w:after="240"/>
            <w:contextualSpacing/>
          </w:pPr>
        </w:pPrChange>
      </w:pPr>
      <w:r w:rsidRPr="003349CA">
        <w:rPr>
          <w:rPrChange w:id="750" w:author="Dattatraya More" w:date="2017-08-02T14:27:00Z">
            <w:rPr>
              <w:rFonts w:asciiTheme="minorHAnsi" w:hAnsiTheme="minorHAnsi"/>
              <w:bCs w:val="0"/>
              <w:sz w:val="18"/>
            </w:rPr>
          </w:rPrChange>
        </w:rPr>
        <w:t xml:space="preserve">        </w:t>
      </w:r>
      <w:proofErr w:type="spellStart"/>
      <w:proofErr w:type="gramStart"/>
      <w:r w:rsidRPr="003349CA">
        <w:rPr>
          <w:rPrChange w:id="751" w:author="Dattatraya More" w:date="2017-08-02T14:27:00Z">
            <w:rPr>
              <w:rFonts w:asciiTheme="minorHAnsi" w:hAnsiTheme="minorHAnsi"/>
              <w:bCs w:val="0"/>
              <w:sz w:val="18"/>
            </w:rPr>
          </w:rPrChange>
        </w:rPr>
        <w:t>def</w:t>
      </w:r>
      <w:proofErr w:type="spellEnd"/>
      <w:proofErr w:type="gramEnd"/>
      <w:r w:rsidRPr="003349CA">
        <w:rPr>
          <w:rPrChange w:id="752" w:author="Dattatraya More" w:date="2017-08-02T14:27:00Z">
            <w:rPr>
              <w:rFonts w:asciiTheme="minorHAnsi" w:hAnsiTheme="minorHAnsi"/>
              <w:bCs w:val="0"/>
              <w:sz w:val="18"/>
            </w:rPr>
          </w:rPrChange>
        </w:rPr>
        <w:t xml:space="preserve"> G(z, scope='Generator'):</w:t>
      </w:r>
    </w:p>
    <w:p w14:paraId="425C80B0" w14:textId="77777777" w:rsidR="00CC738C" w:rsidRPr="003349CA" w:rsidRDefault="00CC738C">
      <w:pPr>
        <w:pStyle w:val="CodePACKT"/>
        <w:rPr>
          <w:rPrChange w:id="753" w:author="Dattatraya More" w:date="2017-08-02T14:27:00Z">
            <w:rPr>
              <w:rFonts w:asciiTheme="minorHAnsi" w:hAnsiTheme="minorHAnsi"/>
              <w:sz w:val="18"/>
              <w:szCs w:val="18"/>
            </w:rPr>
          </w:rPrChange>
        </w:rPr>
        <w:pPrChange w:id="754" w:author="Dattatraya More" w:date="2017-08-02T14:27:00Z">
          <w:pPr>
            <w:spacing w:after="240"/>
            <w:contextualSpacing/>
          </w:pPr>
        </w:pPrChange>
      </w:pPr>
      <w:r w:rsidRPr="003349CA">
        <w:rPr>
          <w:rPrChange w:id="755" w:author="Dattatraya More" w:date="2017-08-02T14:27:00Z">
            <w:rPr>
              <w:rFonts w:asciiTheme="minorHAnsi" w:hAnsiTheme="minorHAnsi"/>
              <w:bCs w:val="0"/>
              <w:sz w:val="18"/>
            </w:rPr>
          </w:rPrChange>
        </w:rPr>
        <w:t xml:space="preserve">            </w:t>
      </w:r>
      <w:proofErr w:type="gramStart"/>
      <w:r w:rsidRPr="003349CA">
        <w:rPr>
          <w:rPrChange w:id="756" w:author="Dattatraya More" w:date="2017-08-02T14:27:00Z">
            <w:rPr>
              <w:rFonts w:asciiTheme="minorHAnsi" w:hAnsiTheme="minorHAnsi"/>
              <w:bCs w:val="0"/>
              <w:sz w:val="18"/>
            </w:rPr>
          </w:rPrChange>
        </w:rPr>
        <w:t>with</w:t>
      </w:r>
      <w:proofErr w:type="gramEnd"/>
      <w:r w:rsidRPr="003349CA">
        <w:rPr>
          <w:rPrChange w:id="757" w:author="Dattatraya More" w:date="2017-08-02T14:27:00Z">
            <w:rPr>
              <w:rFonts w:asciiTheme="minorHAnsi" w:hAnsiTheme="minorHAnsi"/>
              <w:bCs w:val="0"/>
              <w:sz w:val="18"/>
            </w:rPr>
          </w:rPrChange>
        </w:rPr>
        <w:t xml:space="preserve"> </w:t>
      </w:r>
      <w:proofErr w:type="spellStart"/>
      <w:r w:rsidRPr="003349CA">
        <w:rPr>
          <w:rPrChange w:id="758" w:author="Dattatraya More" w:date="2017-08-02T14:27:00Z">
            <w:rPr>
              <w:rFonts w:asciiTheme="minorHAnsi" w:hAnsiTheme="minorHAnsi"/>
              <w:bCs w:val="0"/>
              <w:sz w:val="18"/>
            </w:rPr>
          </w:rPrChange>
        </w:rPr>
        <w:t>tf.variable_scope</w:t>
      </w:r>
      <w:proofErr w:type="spellEnd"/>
      <w:r w:rsidRPr="003349CA">
        <w:rPr>
          <w:rPrChange w:id="759" w:author="Dattatraya More" w:date="2017-08-02T14:27:00Z">
            <w:rPr>
              <w:rFonts w:asciiTheme="minorHAnsi" w:hAnsiTheme="minorHAnsi"/>
              <w:bCs w:val="0"/>
              <w:sz w:val="18"/>
            </w:rPr>
          </w:rPrChange>
        </w:rPr>
        <w:t>(scope) as scope:</w:t>
      </w:r>
    </w:p>
    <w:p w14:paraId="71C1B414" w14:textId="77777777" w:rsidR="00CC738C" w:rsidRPr="003349CA" w:rsidRDefault="00CC738C">
      <w:pPr>
        <w:pStyle w:val="CodePACKT"/>
        <w:rPr>
          <w:rPrChange w:id="760" w:author="Dattatraya More" w:date="2017-08-02T14:27:00Z">
            <w:rPr>
              <w:rFonts w:asciiTheme="minorHAnsi" w:hAnsiTheme="minorHAnsi"/>
              <w:sz w:val="18"/>
              <w:szCs w:val="18"/>
            </w:rPr>
          </w:rPrChange>
        </w:rPr>
        <w:pPrChange w:id="761" w:author="Dattatraya More" w:date="2017-08-02T14:27:00Z">
          <w:pPr>
            <w:spacing w:after="240"/>
            <w:contextualSpacing/>
          </w:pPr>
        </w:pPrChange>
      </w:pPr>
      <w:r w:rsidRPr="003349CA">
        <w:rPr>
          <w:rPrChange w:id="762" w:author="Dattatraya More" w:date="2017-08-02T14:27:00Z">
            <w:rPr>
              <w:rFonts w:asciiTheme="minorHAnsi" w:hAnsiTheme="minorHAnsi"/>
              <w:bCs w:val="0"/>
              <w:sz w:val="18"/>
            </w:rPr>
          </w:rPrChange>
        </w:rPr>
        <w:t xml:space="preserve">                </w:t>
      </w:r>
      <w:proofErr w:type="gramStart"/>
      <w:r w:rsidRPr="003349CA">
        <w:rPr>
          <w:rPrChange w:id="763" w:author="Dattatraya More" w:date="2017-08-02T14:27:00Z">
            <w:rPr>
              <w:rFonts w:asciiTheme="minorHAnsi" w:hAnsiTheme="minorHAnsi"/>
              <w:bCs w:val="0"/>
              <w:sz w:val="18"/>
            </w:rPr>
          </w:rPrChange>
        </w:rPr>
        <w:t>print</w:t>
      </w:r>
      <w:proofErr w:type="gramEnd"/>
      <w:r w:rsidRPr="003349CA">
        <w:rPr>
          <w:rPrChange w:id="764" w:author="Dattatraya More" w:date="2017-08-02T14:27:00Z">
            <w:rPr>
              <w:rFonts w:asciiTheme="minorHAnsi" w:hAnsiTheme="minorHAnsi"/>
              <w:bCs w:val="0"/>
              <w:sz w:val="18"/>
            </w:rPr>
          </w:rPrChange>
        </w:rPr>
        <w:t xml:space="preserve"> ('\033[</w:t>
      </w:r>
      <w:proofErr w:type="spellStart"/>
      <w:r w:rsidRPr="003349CA">
        <w:rPr>
          <w:rPrChange w:id="765" w:author="Dattatraya More" w:date="2017-08-02T14:27:00Z">
            <w:rPr>
              <w:rFonts w:asciiTheme="minorHAnsi" w:hAnsiTheme="minorHAnsi"/>
              <w:bCs w:val="0"/>
              <w:sz w:val="18"/>
            </w:rPr>
          </w:rPrChange>
        </w:rPr>
        <w:t>93m</w:t>
      </w:r>
      <w:proofErr w:type="spellEnd"/>
      <w:r w:rsidRPr="003349CA">
        <w:rPr>
          <w:rPrChange w:id="766" w:author="Dattatraya More" w:date="2017-08-02T14:27:00Z">
            <w:rPr>
              <w:rFonts w:asciiTheme="minorHAnsi" w:hAnsiTheme="minorHAnsi"/>
              <w:bCs w:val="0"/>
              <w:sz w:val="18"/>
            </w:rPr>
          </w:rPrChange>
        </w:rPr>
        <w:t>'+</w:t>
      </w:r>
      <w:proofErr w:type="spellStart"/>
      <w:r w:rsidRPr="003349CA">
        <w:rPr>
          <w:rPrChange w:id="767" w:author="Dattatraya More" w:date="2017-08-02T14:27:00Z">
            <w:rPr>
              <w:rFonts w:asciiTheme="minorHAnsi" w:hAnsiTheme="minorHAnsi"/>
              <w:bCs w:val="0"/>
              <w:sz w:val="18"/>
            </w:rPr>
          </w:rPrChange>
        </w:rPr>
        <w:t>scope.name</w:t>
      </w:r>
      <w:proofErr w:type="spellEnd"/>
      <w:r w:rsidRPr="003349CA">
        <w:rPr>
          <w:rPrChange w:id="768" w:author="Dattatraya More" w:date="2017-08-02T14:27:00Z">
            <w:rPr>
              <w:rFonts w:asciiTheme="minorHAnsi" w:hAnsiTheme="minorHAnsi"/>
              <w:bCs w:val="0"/>
              <w:sz w:val="18"/>
            </w:rPr>
          </w:rPrChange>
        </w:rPr>
        <w:t>+'\033[</w:t>
      </w:r>
      <w:proofErr w:type="spellStart"/>
      <w:r w:rsidRPr="003349CA">
        <w:rPr>
          <w:rPrChange w:id="769" w:author="Dattatraya More" w:date="2017-08-02T14:27:00Z">
            <w:rPr>
              <w:rFonts w:asciiTheme="minorHAnsi" w:hAnsiTheme="minorHAnsi"/>
              <w:bCs w:val="0"/>
              <w:sz w:val="18"/>
            </w:rPr>
          </w:rPrChange>
        </w:rPr>
        <w:t>0m</w:t>
      </w:r>
      <w:proofErr w:type="spellEnd"/>
      <w:r w:rsidRPr="003349CA">
        <w:rPr>
          <w:rPrChange w:id="770" w:author="Dattatraya More" w:date="2017-08-02T14:27:00Z">
            <w:rPr>
              <w:rFonts w:asciiTheme="minorHAnsi" w:hAnsiTheme="minorHAnsi"/>
              <w:bCs w:val="0"/>
              <w:sz w:val="18"/>
            </w:rPr>
          </w:rPrChange>
        </w:rPr>
        <w:t>')</w:t>
      </w:r>
    </w:p>
    <w:p w14:paraId="2F2662CC" w14:textId="77777777" w:rsidR="00CC738C" w:rsidRPr="003349CA" w:rsidRDefault="00CC738C">
      <w:pPr>
        <w:pStyle w:val="CodePACKT"/>
        <w:rPr>
          <w:rPrChange w:id="771" w:author="Dattatraya More" w:date="2017-08-02T14:27:00Z">
            <w:rPr>
              <w:rFonts w:asciiTheme="minorHAnsi" w:hAnsiTheme="minorHAnsi"/>
              <w:sz w:val="18"/>
              <w:szCs w:val="18"/>
            </w:rPr>
          </w:rPrChange>
        </w:rPr>
        <w:pPrChange w:id="772" w:author="Dattatraya More" w:date="2017-08-02T14:27:00Z">
          <w:pPr>
            <w:spacing w:after="240"/>
            <w:contextualSpacing/>
          </w:pPr>
        </w:pPrChange>
      </w:pPr>
      <w:r w:rsidRPr="003349CA">
        <w:rPr>
          <w:rPrChange w:id="773" w:author="Dattatraya More" w:date="2017-08-02T14:27:00Z">
            <w:rPr>
              <w:rFonts w:asciiTheme="minorHAnsi" w:hAnsiTheme="minorHAnsi"/>
              <w:bCs w:val="0"/>
              <w:sz w:val="18"/>
            </w:rPr>
          </w:rPrChange>
        </w:rPr>
        <w:lastRenderedPageBreak/>
        <w:t xml:space="preserve">                z = </w:t>
      </w:r>
      <w:proofErr w:type="spellStart"/>
      <w:proofErr w:type="gramStart"/>
      <w:r w:rsidRPr="003349CA">
        <w:rPr>
          <w:rPrChange w:id="774" w:author="Dattatraya More" w:date="2017-08-02T14:27:00Z">
            <w:rPr>
              <w:rFonts w:asciiTheme="minorHAnsi" w:hAnsiTheme="minorHAnsi"/>
              <w:bCs w:val="0"/>
              <w:sz w:val="18"/>
            </w:rPr>
          </w:rPrChange>
        </w:rPr>
        <w:t>tf.reshape</w:t>
      </w:r>
      <w:proofErr w:type="spellEnd"/>
      <w:r w:rsidRPr="003349CA">
        <w:rPr>
          <w:rPrChange w:id="775" w:author="Dattatraya More" w:date="2017-08-02T14:27:00Z">
            <w:rPr>
              <w:rFonts w:asciiTheme="minorHAnsi" w:hAnsiTheme="minorHAnsi"/>
              <w:bCs w:val="0"/>
              <w:sz w:val="18"/>
            </w:rPr>
          </w:rPrChange>
        </w:rPr>
        <w:t>(</w:t>
      </w:r>
      <w:proofErr w:type="gramEnd"/>
      <w:r w:rsidRPr="003349CA">
        <w:rPr>
          <w:rPrChange w:id="776" w:author="Dattatraya More" w:date="2017-08-02T14:27:00Z">
            <w:rPr>
              <w:rFonts w:asciiTheme="minorHAnsi" w:hAnsiTheme="minorHAnsi"/>
              <w:bCs w:val="0"/>
              <w:sz w:val="18"/>
            </w:rPr>
          </w:rPrChange>
        </w:rPr>
        <w:t>z, [</w:t>
      </w:r>
      <w:proofErr w:type="spellStart"/>
      <w:r w:rsidRPr="003349CA">
        <w:rPr>
          <w:rPrChange w:id="777" w:author="Dattatraya More" w:date="2017-08-02T14:27:00Z">
            <w:rPr>
              <w:rFonts w:asciiTheme="minorHAnsi" w:hAnsiTheme="minorHAnsi"/>
              <w:bCs w:val="0"/>
              <w:sz w:val="18"/>
            </w:rPr>
          </w:rPrChange>
        </w:rPr>
        <w:t>self.batch_size</w:t>
      </w:r>
      <w:proofErr w:type="spellEnd"/>
      <w:r w:rsidRPr="003349CA">
        <w:rPr>
          <w:rPrChange w:id="778" w:author="Dattatraya More" w:date="2017-08-02T14:27:00Z">
            <w:rPr>
              <w:rFonts w:asciiTheme="minorHAnsi" w:hAnsiTheme="minorHAnsi"/>
              <w:bCs w:val="0"/>
              <w:sz w:val="18"/>
            </w:rPr>
          </w:rPrChange>
        </w:rPr>
        <w:t>, 1, 1, -1])</w:t>
      </w:r>
    </w:p>
    <w:p w14:paraId="6EA8E594" w14:textId="77777777" w:rsidR="00CC738C" w:rsidRPr="003349CA" w:rsidRDefault="00CC738C">
      <w:pPr>
        <w:pStyle w:val="CodePACKT"/>
        <w:rPr>
          <w:rPrChange w:id="779" w:author="Dattatraya More" w:date="2017-08-02T14:27:00Z">
            <w:rPr>
              <w:rFonts w:asciiTheme="minorHAnsi" w:hAnsiTheme="minorHAnsi"/>
              <w:sz w:val="18"/>
              <w:szCs w:val="18"/>
            </w:rPr>
          </w:rPrChange>
        </w:rPr>
        <w:pPrChange w:id="780" w:author="Dattatraya More" w:date="2017-08-02T14:27:00Z">
          <w:pPr>
            <w:spacing w:after="240"/>
            <w:contextualSpacing/>
          </w:pPr>
        </w:pPrChange>
      </w:pPr>
      <w:r w:rsidRPr="003349CA">
        <w:rPr>
          <w:rPrChange w:id="781" w:author="Dattatraya More" w:date="2017-08-02T14:27:00Z">
            <w:rPr>
              <w:rFonts w:asciiTheme="minorHAnsi" w:hAnsiTheme="minorHAnsi"/>
              <w:bCs w:val="0"/>
              <w:sz w:val="18"/>
            </w:rPr>
          </w:rPrChange>
        </w:rPr>
        <w:t xml:space="preserve">                </w:t>
      </w:r>
      <w:proofErr w:type="spellStart"/>
      <w:r w:rsidRPr="003349CA">
        <w:rPr>
          <w:rPrChange w:id="782" w:author="Dattatraya More" w:date="2017-08-02T14:27:00Z">
            <w:rPr>
              <w:rFonts w:asciiTheme="minorHAnsi" w:hAnsiTheme="minorHAnsi"/>
              <w:bCs w:val="0"/>
              <w:sz w:val="18"/>
            </w:rPr>
          </w:rPrChange>
        </w:rPr>
        <w:t>g_1</w:t>
      </w:r>
      <w:proofErr w:type="spellEnd"/>
      <w:r w:rsidRPr="003349CA">
        <w:rPr>
          <w:rPrChange w:id="783" w:author="Dattatraya More" w:date="2017-08-02T14:27:00Z">
            <w:rPr>
              <w:rFonts w:asciiTheme="minorHAnsi" w:hAnsiTheme="minorHAnsi"/>
              <w:bCs w:val="0"/>
              <w:sz w:val="18"/>
            </w:rPr>
          </w:rPrChange>
        </w:rPr>
        <w:t xml:space="preserve"> = </w:t>
      </w:r>
      <w:proofErr w:type="spellStart"/>
      <w:proofErr w:type="gramStart"/>
      <w:r w:rsidRPr="003349CA">
        <w:rPr>
          <w:rPrChange w:id="784" w:author="Dattatraya More" w:date="2017-08-02T14:27:00Z">
            <w:rPr>
              <w:rFonts w:asciiTheme="minorHAnsi" w:hAnsiTheme="minorHAnsi"/>
              <w:bCs w:val="0"/>
              <w:sz w:val="18"/>
            </w:rPr>
          </w:rPrChange>
        </w:rPr>
        <w:t>deconv2d</w:t>
      </w:r>
      <w:proofErr w:type="spellEnd"/>
      <w:r w:rsidRPr="003349CA">
        <w:rPr>
          <w:rPrChange w:id="785" w:author="Dattatraya More" w:date="2017-08-02T14:27:00Z">
            <w:rPr>
              <w:rFonts w:asciiTheme="minorHAnsi" w:hAnsiTheme="minorHAnsi"/>
              <w:bCs w:val="0"/>
              <w:sz w:val="18"/>
            </w:rPr>
          </w:rPrChange>
        </w:rPr>
        <w:t>(</w:t>
      </w:r>
      <w:proofErr w:type="gramEnd"/>
      <w:r w:rsidRPr="003349CA">
        <w:rPr>
          <w:rPrChange w:id="786" w:author="Dattatraya More" w:date="2017-08-02T14:27:00Z">
            <w:rPr>
              <w:rFonts w:asciiTheme="minorHAnsi" w:hAnsiTheme="minorHAnsi"/>
              <w:bCs w:val="0"/>
              <w:sz w:val="18"/>
            </w:rPr>
          </w:rPrChange>
        </w:rPr>
        <w:t xml:space="preserve">z, </w:t>
      </w:r>
      <w:proofErr w:type="spellStart"/>
      <w:r w:rsidRPr="003349CA">
        <w:rPr>
          <w:rPrChange w:id="787" w:author="Dattatraya More" w:date="2017-08-02T14:27:00Z">
            <w:rPr>
              <w:rFonts w:asciiTheme="minorHAnsi" w:hAnsiTheme="minorHAnsi"/>
              <w:bCs w:val="0"/>
              <w:sz w:val="18"/>
            </w:rPr>
          </w:rPrChange>
        </w:rPr>
        <w:t>deconv_info</w:t>
      </w:r>
      <w:proofErr w:type="spellEnd"/>
      <w:r w:rsidRPr="003349CA">
        <w:rPr>
          <w:rPrChange w:id="788" w:author="Dattatraya More" w:date="2017-08-02T14:27:00Z">
            <w:rPr>
              <w:rFonts w:asciiTheme="minorHAnsi" w:hAnsiTheme="minorHAnsi"/>
              <w:bCs w:val="0"/>
              <w:sz w:val="18"/>
            </w:rPr>
          </w:rPrChange>
        </w:rPr>
        <w:t xml:space="preserve">[0], </w:t>
      </w:r>
      <w:proofErr w:type="spellStart"/>
      <w:r w:rsidRPr="003349CA">
        <w:rPr>
          <w:rPrChange w:id="789" w:author="Dattatraya More" w:date="2017-08-02T14:27:00Z">
            <w:rPr>
              <w:rFonts w:asciiTheme="minorHAnsi" w:hAnsiTheme="minorHAnsi"/>
              <w:bCs w:val="0"/>
              <w:sz w:val="18"/>
            </w:rPr>
          </w:rPrChange>
        </w:rPr>
        <w:t>is_train</w:t>
      </w:r>
      <w:proofErr w:type="spellEnd"/>
      <w:r w:rsidRPr="003349CA">
        <w:rPr>
          <w:rPrChange w:id="790" w:author="Dattatraya More" w:date="2017-08-02T14:27:00Z">
            <w:rPr>
              <w:rFonts w:asciiTheme="minorHAnsi" w:hAnsiTheme="minorHAnsi"/>
              <w:bCs w:val="0"/>
              <w:sz w:val="18"/>
            </w:rPr>
          </w:rPrChange>
        </w:rPr>
        <w:t>, name='</w:t>
      </w:r>
      <w:proofErr w:type="spellStart"/>
      <w:r w:rsidRPr="003349CA">
        <w:rPr>
          <w:rPrChange w:id="791" w:author="Dattatraya More" w:date="2017-08-02T14:27:00Z">
            <w:rPr>
              <w:rFonts w:asciiTheme="minorHAnsi" w:hAnsiTheme="minorHAnsi"/>
              <w:bCs w:val="0"/>
              <w:sz w:val="18"/>
            </w:rPr>
          </w:rPrChange>
        </w:rPr>
        <w:t>g_1_deconv</w:t>
      </w:r>
      <w:proofErr w:type="spellEnd"/>
      <w:r w:rsidRPr="003349CA">
        <w:rPr>
          <w:rPrChange w:id="792" w:author="Dattatraya More" w:date="2017-08-02T14:27:00Z">
            <w:rPr>
              <w:rFonts w:asciiTheme="minorHAnsi" w:hAnsiTheme="minorHAnsi"/>
              <w:bCs w:val="0"/>
              <w:sz w:val="18"/>
            </w:rPr>
          </w:rPrChange>
        </w:rPr>
        <w:t xml:space="preserve">') </w:t>
      </w:r>
    </w:p>
    <w:p w14:paraId="607C44D1" w14:textId="77777777" w:rsidR="00CC738C" w:rsidRPr="003349CA" w:rsidRDefault="00CC738C">
      <w:pPr>
        <w:pStyle w:val="CodePACKT"/>
        <w:rPr>
          <w:rPrChange w:id="793" w:author="Dattatraya More" w:date="2017-08-02T14:27:00Z">
            <w:rPr>
              <w:rFonts w:asciiTheme="minorHAnsi" w:hAnsiTheme="minorHAnsi"/>
              <w:sz w:val="18"/>
              <w:szCs w:val="18"/>
            </w:rPr>
          </w:rPrChange>
        </w:rPr>
        <w:pPrChange w:id="794" w:author="Dattatraya More" w:date="2017-08-02T14:27:00Z">
          <w:pPr>
            <w:spacing w:after="240"/>
            <w:contextualSpacing/>
          </w:pPr>
        </w:pPrChange>
      </w:pPr>
      <w:r w:rsidRPr="003349CA">
        <w:rPr>
          <w:rPrChange w:id="795" w:author="Dattatraya More" w:date="2017-08-02T14:27:00Z">
            <w:rPr>
              <w:rFonts w:asciiTheme="minorHAnsi" w:hAnsiTheme="minorHAnsi"/>
              <w:bCs w:val="0"/>
              <w:sz w:val="18"/>
            </w:rPr>
          </w:rPrChange>
        </w:rPr>
        <w:t xml:space="preserve">                </w:t>
      </w:r>
      <w:proofErr w:type="gramStart"/>
      <w:r w:rsidRPr="003349CA">
        <w:rPr>
          <w:rPrChange w:id="796" w:author="Dattatraya More" w:date="2017-08-02T14:27:00Z">
            <w:rPr>
              <w:rFonts w:asciiTheme="minorHAnsi" w:hAnsiTheme="minorHAnsi"/>
              <w:bCs w:val="0"/>
              <w:sz w:val="18"/>
            </w:rPr>
          </w:rPrChange>
        </w:rPr>
        <w:t>print</w:t>
      </w:r>
      <w:proofErr w:type="gramEnd"/>
      <w:r w:rsidRPr="003349CA">
        <w:rPr>
          <w:rPrChange w:id="797" w:author="Dattatraya More" w:date="2017-08-02T14:27:00Z">
            <w:rPr>
              <w:rFonts w:asciiTheme="minorHAnsi" w:hAnsiTheme="minorHAnsi"/>
              <w:bCs w:val="0"/>
              <w:sz w:val="18"/>
            </w:rPr>
          </w:rPrChange>
        </w:rPr>
        <w:t xml:space="preserve"> (</w:t>
      </w:r>
      <w:proofErr w:type="spellStart"/>
      <w:r w:rsidRPr="003349CA">
        <w:rPr>
          <w:rPrChange w:id="798" w:author="Dattatraya More" w:date="2017-08-02T14:27:00Z">
            <w:rPr>
              <w:rFonts w:asciiTheme="minorHAnsi" w:hAnsiTheme="minorHAnsi"/>
              <w:bCs w:val="0"/>
              <w:sz w:val="18"/>
            </w:rPr>
          </w:rPrChange>
        </w:rPr>
        <w:t>scope.name</w:t>
      </w:r>
      <w:proofErr w:type="spellEnd"/>
      <w:r w:rsidRPr="003349CA">
        <w:rPr>
          <w:rPrChange w:id="799" w:author="Dattatraya More" w:date="2017-08-02T14:27:00Z">
            <w:rPr>
              <w:rFonts w:asciiTheme="minorHAnsi" w:hAnsiTheme="minorHAnsi"/>
              <w:bCs w:val="0"/>
              <w:sz w:val="18"/>
            </w:rPr>
          </w:rPrChange>
        </w:rPr>
        <w:t xml:space="preserve">, </w:t>
      </w:r>
      <w:proofErr w:type="spellStart"/>
      <w:r w:rsidRPr="003349CA">
        <w:rPr>
          <w:rPrChange w:id="800" w:author="Dattatraya More" w:date="2017-08-02T14:27:00Z">
            <w:rPr>
              <w:rFonts w:asciiTheme="minorHAnsi" w:hAnsiTheme="minorHAnsi"/>
              <w:bCs w:val="0"/>
              <w:sz w:val="18"/>
            </w:rPr>
          </w:rPrChange>
        </w:rPr>
        <w:t>g_1</w:t>
      </w:r>
      <w:proofErr w:type="spellEnd"/>
      <w:r w:rsidRPr="003349CA">
        <w:rPr>
          <w:rPrChange w:id="801" w:author="Dattatraya More" w:date="2017-08-02T14:27:00Z">
            <w:rPr>
              <w:rFonts w:asciiTheme="minorHAnsi" w:hAnsiTheme="minorHAnsi"/>
              <w:bCs w:val="0"/>
              <w:sz w:val="18"/>
            </w:rPr>
          </w:rPrChange>
        </w:rPr>
        <w:t>)</w:t>
      </w:r>
    </w:p>
    <w:p w14:paraId="1A68EF0E" w14:textId="77777777" w:rsidR="00CC738C" w:rsidRPr="003349CA" w:rsidRDefault="00CC738C">
      <w:pPr>
        <w:pStyle w:val="CodePACKT"/>
        <w:rPr>
          <w:rPrChange w:id="802" w:author="Dattatraya More" w:date="2017-08-02T14:27:00Z">
            <w:rPr>
              <w:rFonts w:asciiTheme="minorHAnsi" w:hAnsiTheme="minorHAnsi"/>
              <w:sz w:val="18"/>
              <w:szCs w:val="18"/>
            </w:rPr>
          </w:rPrChange>
        </w:rPr>
        <w:pPrChange w:id="803" w:author="Dattatraya More" w:date="2017-08-02T14:27:00Z">
          <w:pPr>
            <w:spacing w:after="240"/>
            <w:contextualSpacing/>
          </w:pPr>
        </w:pPrChange>
      </w:pPr>
      <w:r w:rsidRPr="003349CA">
        <w:rPr>
          <w:rPrChange w:id="804" w:author="Dattatraya More" w:date="2017-08-02T14:27:00Z">
            <w:rPr>
              <w:rFonts w:asciiTheme="minorHAnsi" w:hAnsiTheme="minorHAnsi"/>
              <w:bCs w:val="0"/>
              <w:sz w:val="18"/>
            </w:rPr>
          </w:rPrChange>
        </w:rPr>
        <w:t xml:space="preserve">                </w:t>
      </w:r>
      <w:proofErr w:type="spellStart"/>
      <w:r w:rsidRPr="003349CA">
        <w:rPr>
          <w:rPrChange w:id="805" w:author="Dattatraya More" w:date="2017-08-02T14:27:00Z">
            <w:rPr>
              <w:rFonts w:asciiTheme="minorHAnsi" w:hAnsiTheme="minorHAnsi"/>
              <w:bCs w:val="0"/>
              <w:sz w:val="18"/>
            </w:rPr>
          </w:rPrChange>
        </w:rPr>
        <w:t>g_2</w:t>
      </w:r>
      <w:proofErr w:type="spellEnd"/>
      <w:r w:rsidRPr="003349CA">
        <w:rPr>
          <w:rPrChange w:id="806" w:author="Dattatraya More" w:date="2017-08-02T14:27:00Z">
            <w:rPr>
              <w:rFonts w:asciiTheme="minorHAnsi" w:hAnsiTheme="minorHAnsi"/>
              <w:bCs w:val="0"/>
              <w:sz w:val="18"/>
            </w:rPr>
          </w:rPrChange>
        </w:rPr>
        <w:t xml:space="preserve"> = </w:t>
      </w:r>
      <w:proofErr w:type="spellStart"/>
      <w:proofErr w:type="gramStart"/>
      <w:r w:rsidRPr="003349CA">
        <w:rPr>
          <w:rPrChange w:id="807" w:author="Dattatraya More" w:date="2017-08-02T14:27:00Z">
            <w:rPr>
              <w:rFonts w:asciiTheme="minorHAnsi" w:hAnsiTheme="minorHAnsi"/>
              <w:bCs w:val="0"/>
              <w:sz w:val="18"/>
            </w:rPr>
          </w:rPrChange>
        </w:rPr>
        <w:t>deconv2d</w:t>
      </w:r>
      <w:proofErr w:type="spellEnd"/>
      <w:r w:rsidRPr="003349CA">
        <w:rPr>
          <w:rPrChange w:id="808" w:author="Dattatraya More" w:date="2017-08-02T14:27:00Z">
            <w:rPr>
              <w:rFonts w:asciiTheme="minorHAnsi" w:hAnsiTheme="minorHAnsi"/>
              <w:bCs w:val="0"/>
              <w:sz w:val="18"/>
            </w:rPr>
          </w:rPrChange>
        </w:rPr>
        <w:t>(</w:t>
      </w:r>
      <w:proofErr w:type="spellStart"/>
      <w:proofErr w:type="gramEnd"/>
      <w:r w:rsidRPr="003349CA">
        <w:rPr>
          <w:rPrChange w:id="809" w:author="Dattatraya More" w:date="2017-08-02T14:27:00Z">
            <w:rPr>
              <w:rFonts w:asciiTheme="minorHAnsi" w:hAnsiTheme="minorHAnsi"/>
              <w:bCs w:val="0"/>
              <w:sz w:val="18"/>
            </w:rPr>
          </w:rPrChange>
        </w:rPr>
        <w:t>g_1</w:t>
      </w:r>
      <w:proofErr w:type="spellEnd"/>
      <w:r w:rsidRPr="003349CA">
        <w:rPr>
          <w:rPrChange w:id="810" w:author="Dattatraya More" w:date="2017-08-02T14:27:00Z">
            <w:rPr>
              <w:rFonts w:asciiTheme="minorHAnsi" w:hAnsiTheme="minorHAnsi"/>
              <w:bCs w:val="0"/>
              <w:sz w:val="18"/>
            </w:rPr>
          </w:rPrChange>
        </w:rPr>
        <w:t xml:space="preserve">, </w:t>
      </w:r>
      <w:proofErr w:type="spellStart"/>
      <w:r w:rsidRPr="003349CA">
        <w:rPr>
          <w:rPrChange w:id="811" w:author="Dattatraya More" w:date="2017-08-02T14:27:00Z">
            <w:rPr>
              <w:rFonts w:asciiTheme="minorHAnsi" w:hAnsiTheme="minorHAnsi"/>
              <w:bCs w:val="0"/>
              <w:sz w:val="18"/>
            </w:rPr>
          </w:rPrChange>
        </w:rPr>
        <w:t>deconv_info</w:t>
      </w:r>
      <w:proofErr w:type="spellEnd"/>
      <w:r w:rsidRPr="003349CA">
        <w:rPr>
          <w:rPrChange w:id="812" w:author="Dattatraya More" w:date="2017-08-02T14:27:00Z">
            <w:rPr>
              <w:rFonts w:asciiTheme="minorHAnsi" w:hAnsiTheme="minorHAnsi"/>
              <w:bCs w:val="0"/>
              <w:sz w:val="18"/>
            </w:rPr>
          </w:rPrChange>
        </w:rPr>
        <w:t xml:space="preserve">[1], </w:t>
      </w:r>
      <w:proofErr w:type="spellStart"/>
      <w:r w:rsidRPr="003349CA">
        <w:rPr>
          <w:rPrChange w:id="813" w:author="Dattatraya More" w:date="2017-08-02T14:27:00Z">
            <w:rPr>
              <w:rFonts w:asciiTheme="minorHAnsi" w:hAnsiTheme="minorHAnsi"/>
              <w:bCs w:val="0"/>
              <w:sz w:val="18"/>
            </w:rPr>
          </w:rPrChange>
        </w:rPr>
        <w:t>is_train</w:t>
      </w:r>
      <w:proofErr w:type="spellEnd"/>
      <w:r w:rsidRPr="003349CA">
        <w:rPr>
          <w:rPrChange w:id="814" w:author="Dattatraya More" w:date="2017-08-02T14:27:00Z">
            <w:rPr>
              <w:rFonts w:asciiTheme="minorHAnsi" w:hAnsiTheme="minorHAnsi"/>
              <w:bCs w:val="0"/>
              <w:sz w:val="18"/>
            </w:rPr>
          </w:rPrChange>
        </w:rPr>
        <w:t>, name='</w:t>
      </w:r>
      <w:proofErr w:type="spellStart"/>
      <w:r w:rsidRPr="003349CA">
        <w:rPr>
          <w:rPrChange w:id="815" w:author="Dattatraya More" w:date="2017-08-02T14:27:00Z">
            <w:rPr>
              <w:rFonts w:asciiTheme="minorHAnsi" w:hAnsiTheme="minorHAnsi"/>
              <w:bCs w:val="0"/>
              <w:sz w:val="18"/>
            </w:rPr>
          </w:rPrChange>
        </w:rPr>
        <w:t>g_2_deconv</w:t>
      </w:r>
      <w:proofErr w:type="spellEnd"/>
      <w:r w:rsidRPr="003349CA">
        <w:rPr>
          <w:rPrChange w:id="816" w:author="Dattatraya More" w:date="2017-08-02T14:27:00Z">
            <w:rPr>
              <w:rFonts w:asciiTheme="minorHAnsi" w:hAnsiTheme="minorHAnsi"/>
              <w:bCs w:val="0"/>
              <w:sz w:val="18"/>
            </w:rPr>
          </w:rPrChange>
        </w:rPr>
        <w:t>')</w:t>
      </w:r>
    </w:p>
    <w:p w14:paraId="46A7997E" w14:textId="77777777" w:rsidR="00CC738C" w:rsidRPr="003349CA" w:rsidRDefault="00CC738C">
      <w:pPr>
        <w:pStyle w:val="CodePACKT"/>
        <w:rPr>
          <w:rPrChange w:id="817" w:author="Dattatraya More" w:date="2017-08-02T14:27:00Z">
            <w:rPr>
              <w:rFonts w:asciiTheme="minorHAnsi" w:hAnsiTheme="minorHAnsi"/>
              <w:sz w:val="18"/>
              <w:szCs w:val="18"/>
            </w:rPr>
          </w:rPrChange>
        </w:rPr>
        <w:pPrChange w:id="818" w:author="Dattatraya More" w:date="2017-08-02T14:27:00Z">
          <w:pPr>
            <w:spacing w:after="240"/>
            <w:contextualSpacing/>
          </w:pPr>
        </w:pPrChange>
      </w:pPr>
      <w:r w:rsidRPr="003349CA">
        <w:rPr>
          <w:rPrChange w:id="819" w:author="Dattatraya More" w:date="2017-08-02T14:27:00Z">
            <w:rPr>
              <w:rFonts w:asciiTheme="minorHAnsi" w:hAnsiTheme="minorHAnsi"/>
              <w:bCs w:val="0"/>
              <w:sz w:val="18"/>
            </w:rPr>
          </w:rPrChange>
        </w:rPr>
        <w:t xml:space="preserve">                </w:t>
      </w:r>
      <w:proofErr w:type="gramStart"/>
      <w:r w:rsidRPr="003349CA">
        <w:rPr>
          <w:rPrChange w:id="820" w:author="Dattatraya More" w:date="2017-08-02T14:27:00Z">
            <w:rPr>
              <w:rFonts w:asciiTheme="minorHAnsi" w:hAnsiTheme="minorHAnsi"/>
              <w:bCs w:val="0"/>
              <w:sz w:val="18"/>
            </w:rPr>
          </w:rPrChange>
        </w:rPr>
        <w:t>print</w:t>
      </w:r>
      <w:proofErr w:type="gramEnd"/>
      <w:r w:rsidRPr="003349CA">
        <w:rPr>
          <w:rPrChange w:id="821" w:author="Dattatraya More" w:date="2017-08-02T14:27:00Z">
            <w:rPr>
              <w:rFonts w:asciiTheme="minorHAnsi" w:hAnsiTheme="minorHAnsi"/>
              <w:bCs w:val="0"/>
              <w:sz w:val="18"/>
            </w:rPr>
          </w:rPrChange>
        </w:rPr>
        <w:t xml:space="preserve"> (</w:t>
      </w:r>
      <w:proofErr w:type="spellStart"/>
      <w:r w:rsidRPr="003349CA">
        <w:rPr>
          <w:rPrChange w:id="822" w:author="Dattatraya More" w:date="2017-08-02T14:27:00Z">
            <w:rPr>
              <w:rFonts w:asciiTheme="minorHAnsi" w:hAnsiTheme="minorHAnsi"/>
              <w:bCs w:val="0"/>
              <w:sz w:val="18"/>
            </w:rPr>
          </w:rPrChange>
        </w:rPr>
        <w:t>scope.name</w:t>
      </w:r>
      <w:proofErr w:type="spellEnd"/>
      <w:r w:rsidRPr="003349CA">
        <w:rPr>
          <w:rPrChange w:id="823" w:author="Dattatraya More" w:date="2017-08-02T14:27:00Z">
            <w:rPr>
              <w:rFonts w:asciiTheme="minorHAnsi" w:hAnsiTheme="minorHAnsi"/>
              <w:bCs w:val="0"/>
              <w:sz w:val="18"/>
            </w:rPr>
          </w:rPrChange>
        </w:rPr>
        <w:t xml:space="preserve">, </w:t>
      </w:r>
      <w:proofErr w:type="spellStart"/>
      <w:r w:rsidRPr="003349CA">
        <w:rPr>
          <w:rPrChange w:id="824" w:author="Dattatraya More" w:date="2017-08-02T14:27:00Z">
            <w:rPr>
              <w:rFonts w:asciiTheme="minorHAnsi" w:hAnsiTheme="minorHAnsi"/>
              <w:bCs w:val="0"/>
              <w:sz w:val="18"/>
            </w:rPr>
          </w:rPrChange>
        </w:rPr>
        <w:t>g_2</w:t>
      </w:r>
      <w:proofErr w:type="spellEnd"/>
      <w:r w:rsidRPr="003349CA">
        <w:rPr>
          <w:rPrChange w:id="825" w:author="Dattatraya More" w:date="2017-08-02T14:27:00Z">
            <w:rPr>
              <w:rFonts w:asciiTheme="minorHAnsi" w:hAnsiTheme="minorHAnsi"/>
              <w:bCs w:val="0"/>
              <w:sz w:val="18"/>
            </w:rPr>
          </w:rPrChange>
        </w:rPr>
        <w:t>)</w:t>
      </w:r>
    </w:p>
    <w:p w14:paraId="26B85376" w14:textId="77777777" w:rsidR="00CC738C" w:rsidRPr="003349CA" w:rsidRDefault="00CC738C">
      <w:pPr>
        <w:pStyle w:val="CodePACKT"/>
        <w:rPr>
          <w:rPrChange w:id="826" w:author="Dattatraya More" w:date="2017-08-02T14:27:00Z">
            <w:rPr>
              <w:rFonts w:asciiTheme="minorHAnsi" w:hAnsiTheme="minorHAnsi"/>
              <w:sz w:val="18"/>
              <w:szCs w:val="18"/>
            </w:rPr>
          </w:rPrChange>
        </w:rPr>
        <w:pPrChange w:id="827" w:author="Dattatraya More" w:date="2017-08-02T14:27:00Z">
          <w:pPr>
            <w:spacing w:after="240"/>
            <w:contextualSpacing/>
          </w:pPr>
        </w:pPrChange>
      </w:pPr>
      <w:r w:rsidRPr="003349CA">
        <w:rPr>
          <w:rPrChange w:id="828" w:author="Dattatraya More" w:date="2017-08-02T14:27:00Z">
            <w:rPr>
              <w:rFonts w:asciiTheme="minorHAnsi" w:hAnsiTheme="minorHAnsi"/>
              <w:bCs w:val="0"/>
              <w:sz w:val="18"/>
            </w:rPr>
          </w:rPrChange>
        </w:rPr>
        <w:t xml:space="preserve">                </w:t>
      </w:r>
      <w:proofErr w:type="spellStart"/>
      <w:r w:rsidRPr="003349CA">
        <w:rPr>
          <w:rPrChange w:id="829" w:author="Dattatraya More" w:date="2017-08-02T14:27:00Z">
            <w:rPr>
              <w:rFonts w:asciiTheme="minorHAnsi" w:hAnsiTheme="minorHAnsi"/>
              <w:bCs w:val="0"/>
              <w:sz w:val="18"/>
            </w:rPr>
          </w:rPrChange>
        </w:rPr>
        <w:t>g_3</w:t>
      </w:r>
      <w:proofErr w:type="spellEnd"/>
      <w:r w:rsidRPr="003349CA">
        <w:rPr>
          <w:rPrChange w:id="830" w:author="Dattatraya More" w:date="2017-08-02T14:27:00Z">
            <w:rPr>
              <w:rFonts w:asciiTheme="minorHAnsi" w:hAnsiTheme="minorHAnsi"/>
              <w:bCs w:val="0"/>
              <w:sz w:val="18"/>
            </w:rPr>
          </w:rPrChange>
        </w:rPr>
        <w:t xml:space="preserve"> = </w:t>
      </w:r>
      <w:proofErr w:type="spellStart"/>
      <w:proofErr w:type="gramStart"/>
      <w:r w:rsidRPr="003349CA">
        <w:rPr>
          <w:rPrChange w:id="831" w:author="Dattatraya More" w:date="2017-08-02T14:27:00Z">
            <w:rPr>
              <w:rFonts w:asciiTheme="minorHAnsi" w:hAnsiTheme="minorHAnsi"/>
              <w:bCs w:val="0"/>
              <w:sz w:val="18"/>
            </w:rPr>
          </w:rPrChange>
        </w:rPr>
        <w:t>deconv2d</w:t>
      </w:r>
      <w:proofErr w:type="spellEnd"/>
      <w:r w:rsidRPr="003349CA">
        <w:rPr>
          <w:rPrChange w:id="832" w:author="Dattatraya More" w:date="2017-08-02T14:27:00Z">
            <w:rPr>
              <w:rFonts w:asciiTheme="minorHAnsi" w:hAnsiTheme="minorHAnsi"/>
              <w:bCs w:val="0"/>
              <w:sz w:val="18"/>
            </w:rPr>
          </w:rPrChange>
        </w:rPr>
        <w:t>(</w:t>
      </w:r>
      <w:proofErr w:type="spellStart"/>
      <w:proofErr w:type="gramEnd"/>
      <w:r w:rsidRPr="003349CA">
        <w:rPr>
          <w:rPrChange w:id="833" w:author="Dattatraya More" w:date="2017-08-02T14:27:00Z">
            <w:rPr>
              <w:rFonts w:asciiTheme="minorHAnsi" w:hAnsiTheme="minorHAnsi"/>
              <w:bCs w:val="0"/>
              <w:sz w:val="18"/>
            </w:rPr>
          </w:rPrChange>
        </w:rPr>
        <w:t>g_2</w:t>
      </w:r>
      <w:proofErr w:type="spellEnd"/>
      <w:r w:rsidRPr="003349CA">
        <w:rPr>
          <w:rPrChange w:id="834" w:author="Dattatraya More" w:date="2017-08-02T14:27:00Z">
            <w:rPr>
              <w:rFonts w:asciiTheme="minorHAnsi" w:hAnsiTheme="minorHAnsi"/>
              <w:bCs w:val="0"/>
              <w:sz w:val="18"/>
            </w:rPr>
          </w:rPrChange>
        </w:rPr>
        <w:t xml:space="preserve">, </w:t>
      </w:r>
      <w:proofErr w:type="spellStart"/>
      <w:r w:rsidRPr="003349CA">
        <w:rPr>
          <w:rPrChange w:id="835" w:author="Dattatraya More" w:date="2017-08-02T14:27:00Z">
            <w:rPr>
              <w:rFonts w:asciiTheme="minorHAnsi" w:hAnsiTheme="minorHAnsi"/>
              <w:bCs w:val="0"/>
              <w:sz w:val="18"/>
            </w:rPr>
          </w:rPrChange>
        </w:rPr>
        <w:t>deconv_info</w:t>
      </w:r>
      <w:proofErr w:type="spellEnd"/>
      <w:r w:rsidRPr="003349CA">
        <w:rPr>
          <w:rPrChange w:id="836" w:author="Dattatraya More" w:date="2017-08-02T14:27:00Z">
            <w:rPr>
              <w:rFonts w:asciiTheme="minorHAnsi" w:hAnsiTheme="minorHAnsi"/>
              <w:bCs w:val="0"/>
              <w:sz w:val="18"/>
            </w:rPr>
          </w:rPrChange>
        </w:rPr>
        <w:t xml:space="preserve">[2], </w:t>
      </w:r>
      <w:proofErr w:type="spellStart"/>
      <w:r w:rsidRPr="003349CA">
        <w:rPr>
          <w:rPrChange w:id="837" w:author="Dattatraya More" w:date="2017-08-02T14:27:00Z">
            <w:rPr>
              <w:rFonts w:asciiTheme="minorHAnsi" w:hAnsiTheme="minorHAnsi"/>
              <w:bCs w:val="0"/>
              <w:sz w:val="18"/>
            </w:rPr>
          </w:rPrChange>
        </w:rPr>
        <w:t>is_train</w:t>
      </w:r>
      <w:proofErr w:type="spellEnd"/>
      <w:r w:rsidRPr="003349CA">
        <w:rPr>
          <w:rPrChange w:id="838" w:author="Dattatraya More" w:date="2017-08-02T14:27:00Z">
            <w:rPr>
              <w:rFonts w:asciiTheme="minorHAnsi" w:hAnsiTheme="minorHAnsi"/>
              <w:bCs w:val="0"/>
              <w:sz w:val="18"/>
            </w:rPr>
          </w:rPrChange>
        </w:rPr>
        <w:t>, name='</w:t>
      </w:r>
      <w:proofErr w:type="spellStart"/>
      <w:r w:rsidRPr="003349CA">
        <w:rPr>
          <w:rPrChange w:id="839" w:author="Dattatraya More" w:date="2017-08-02T14:27:00Z">
            <w:rPr>
              <w:rFonts w:asciiTheme="minorHAnsi" w:hAnsiTheme="minorHAnsi"/>
              <w:bCs w:val="0"/>
              <w:sz w:val="18"/>
            </w:rPr>
          </w:rPrChange>
        </w:rPr>
        <w:t>g_3_deconv</w:t>
      </w:r>
      <w:proofErr w:type="spellEnd"/>
      <w:r w:rsidRPr="003349CA">
        <w:rPr>
          <w:rPrChange w:id="840" w:author="Dattatraya More" w:date="2017-08-02T14:27:00Z">
            <w:rPr>
              <w:rFonts w:asciiTheme="minorHAnsi" w:hAnsiTheme="minorHAnsi"/>
              <w:bCs w:val="0"/>
              <w:sz w:val="18"/>
            </w:rPr>
          </w:rPrChange>
        </w:rPr>
        <w:t>')</w:t>
      </w:r>
    </w:p>
    <w:p w14:paraId="0866A3CC" w14:textId="77777777" w:rsidR="00CC738C" w:rsidRPr="003349CA" w:rsidRDefault="00CC738C">
      <w:pPr>
        <w:pStyle w:val="CodePACKT"/>
        <w:rPr>
          <w:rPrChange w:id="841" w:author="Dattatraya More" w:date="2017-08-02T14:27:00Z">
            <w:rPr>
              <w:rFonts w:asciiTheme="minorHAnsi" w:hAnsiTheme="minorHAnsi"/>
              <w:sz w:val="18"/>
              <w:szCs w:val="18"/>
            </w:rPr>
          </w:rPrChange>
        </w:rPr>
        <w:pPrChange w:id="842" w:author="Dattatraya More" w:date="2017-08-02T14:27:00Z">
          <w:pPr>
            <w:spacing w:after="240"/>
            <w:contextualSpacing/>
          </w:pPr>
        </w:pPrChange>
      </w:pPr>
      <w:r w:rsidRPr="003349CA">
        <w:rPr>
          <w:rPrChange w:id="843" w:author="Dattatraya More" w:date="2017-08-02T14:27:00Z">
            <w:rPr>
              <w:rFonts w:asciiTheme="minorHAnsi" w:hAnsiTheme="minorHAnsi"/>
              <w:bCs w:val="0"/>
              <w:sz w:val="18"/>
            </w:rPr>
          </w:rPrChange>
        </w:rPr>
        <w:t xml:space="preserve">                </w:t>
      </w:r>
      <w:proofErr w:type="gramStart"/>
      <w:r w:rsidRPr="003349CA">
        <w:rPr>
          <w:rPrChange w:id="844" w:author="Dattatraya More" w:date="2017-08-02T14:27:00Z">
            <w:rPr>
              <w:rFonts w:asciiTheme="minorHAnsi" w:hAnsiTheme="minorHAnsi"/>
              <w:bCs w:val="0"/>
              <w:sz w:val="18"/>
            </w:rPr>
          </w:rPrChange>
        </w:rPr>
        <w:t>print</w:t>
      </w:r>
      <w:proofErr w:type="gramEnd"/>
      <w:r w:rsidRPr="003349CA">
        <w:rPr>
          <w:rPrChange w:id="845" w:author="Dattatraya More" w:date="2017-08-02T14:27:00Z">
            <w:rPr>
              <w:rFonts w:asciiTheme="minorHAnsi" w:hAnsiTheme="minorHAnsi"/>
              <w:bCs w:val="0"/>
              <w:sz w:val="18"/>
            </w:rPr>
          </w:rPrChange>
        </w:rPr>
        <w:t xml:space="preserve"> (</w:t>
      </w:r>
      <w:proofErr w:type="spellStart"/>
      <w:r w:rsidRPr="003349CA">
        <w:rPr>
          <w:rPrChange w:id="846" w:author="Dattatraya More" w:date="2017-08-02T14:27:00Z">
            <w:rPr>
              <w:rFonts w:asciiTheme="minorHAnsi" w:hAnsiTheme="minorHAnsi"/>
              <w:bCs w:val="0"/>
              <w:sz w:val="18"/>
            </w:rPr>
          </w:rPrChange>
        </w:rPr>
        <w:t>scope.name</w:t>
      </w:r>
      <w:proofErr w:type="spellEnd"/>
      <w:r w:rsidRPr="003349CA">
        <w:rPr>
          <w:rPrChange w:id="847" w:author="Dattatraya More" w:date="2017-08-02T14:27:00Z">
            <w:rPr>
              <w:rFonts w:asciiTheme="minorHAnsi" w:hAnsiTheme="minorHAnsi"/>
              <w:bCs w:val="0"/>
              <w:sz w:val="18"/>
            </w:rPr>
          </w:rPrChange>
        </w:rPr>
        <w:t xml:space="preserve">, </w:t>
      </w:r>
      <w:proofErr w:type="spellStart"/>
      <w:r w:rsidRPr="003349CA">
        <w:rPr>
          <w:rPrChange w:id="848" w:author="Dattatraya More" w:date="2017-08-02T14:27:00Z">
            <w:rPr>
              <w:rFonts w:asciiTheme="minorHAnsi" w:hAnsiTheme="minorHAnsi"/>
              <w:bCs w:val="0"/>
              <w:sz w:val="18"/>
            </w:rPr>
          </w:rPrChange>
        </w:rPr>
        <w:t>g_3</w:t>
      </w:r>
      <w:proofErr w:type="spellEnd"/>
      <w:r w:rsidRPr="003349CA">
        <w:rPr>
          <w:rPrChange w:id="849" w:author="Dattatraya More" w:date="2017-08-02T14:27:00Z">
            <w:rPr>
              <w:rFonts w:asciiTheme="minorHAnsi" w:hAnsiTheme="minorHAnsi"/>
              <w:bCs w:val="0"/>
              <w:sz w:val="18"/>
            </w:rPr>
          </w:rPrChange>
        </w:rPr>
        <w:t>)</w:t>
      </w:r>
    </w:p>
    <w:p w14:paraId="64A678FD" w14:textId="77777777" w:rsidR="00CC738C" w:rsidRPr="003349CA" w:rsidRDefault="00CC738C">
      <w:pPr>
        <w:pStyle w:val="CodePACKT"/>
        <w:rPr>
          <w:rPrChange w:id="850" w:author="Dattatraya More" w:date="2017-08-02T14:27:00Z">
            <w:rPr>
              <w:rFonts w:asciiTheme="minorHAnsi" w:hAnsiTheme="minorHAnsi"/>
              <w:sz w:val="18"/>
              <w:szCs w:val="18"/>
            </w:rPr>
          </w:rPrChange>
        </w:rPr>
        <w:pPrChange w:id="851" w:author="Dattatraya More" w:date="2017-08-02T14:27:00Z">
          <w:pPr>
            <w:spacing w:after="240"/>
            <w:contextualSpacing/>
          </w:pPr>
        </w:pPrChange>
      </w:pPr>
      <w:r w:rsidRPr="003349CA">
        <w:rPr>
          <w:rPrChange w:id="852" w:author="Dattatraya More" w:date="2017-08-02T14:27:00Z">
            <w:rPr>
              <w:rFonts w:asciiTheme="minorHAnsi" w:hAnsiTheme="minorHAnsi"/>
              <w:bCs w:val="0"/>
              <w:sz w:val="18"/>
            </w:rPr>
          </w:rPrChange>
        </w:rPr>
        <w:t xml:space="preserve">                </w:t>
      </w:r>
      <w:proofErr w:type="spellStart"/>
      <w:r w:rsidRPr="003349CA">
        <w:rPr>
          <w:rPrChange w:id="853" w:author="Dattatraya More" w:date="2017-08-02T14:27:00Z">
            <w:rPr>
              <w:rFonts w:asciiTheme="minorHAnsi" w:hAnsiTheme="minorHAnsi"/>
              <w:bCs w:val="0"/>
              <w:sz w:val="18"/>
            </w:rPr>
          </w:rPrChange>
        </w:rPr>
        <w:t>g_4</w:t>
      </w:r>
      <w:proofErr w:type="spellEnd"/>
      <w:r w:rsidRPr="003349CA">
        <w:rPr>
          <w:rPrChange w:id="854" w:author="Dattatraya More" w:date="2017-08-02T14:27:00Z">
            <w:rPr>
              <w:rFonts w:asciiTheme="minorHAnsi" w:hAnsiTheme="minorHAnsi"/>
              <w:bCs w:val="0"/>
              <w:sz w:val="18"/>
            </w:rPr>
          </w:rPrChange>
        </w:rPr>
        <w:t xml:space="preserve"> = </w:t>
      </w:r>
      <w:proofErr w:type="spellStart"/>
      <w:proofErr w:type="gramStart"/>
      <w:r w:rsidRPr="003349CA">
        <w:rPr>
          <w:rPrChange w:id="855" w:author="Dattatraya More" w:date="2017-08-02T14:27:00Z">
            <w:rPr>
              <w:rFonts w:asciiTheme="minorHAnsi" w:hAnsiTheme="minorHAnsi"/>
              <w:bCs w:val="0"/>
              <w:sz w:val="18"/>
            </w:rPr>
          </w:rPrChange>
        </w:rPr>
        <w:t>deconv2d</w:t>
      </w:r>
      <w:proofErr w:type="spellEnd"/>
      <w:r w:rsidRPr="003349CA">
        <w:rPr>
          <w:rPrChange w:id="856" w:author="Dattatraya More" w:date="2017-08-02T14:27:00Z">
            <w:rPr>
              <w:rFonts w:asciiTheme="minorHAnsi" w:hAnsiTheme="minorHAnsi"/>
              <w:bCs w:val="0"/>
              <w:sz w:val="18"/>
            </w:rPr>
          </w:rPrChange>
        </w:rPr>
        <w:t>(</w:t>
      </w:r>
      <w:proofErr w:type="spellStart"/>
      <w:proofErr w:type="gramEnd"/>
      <w:r w:rsidRPr="003349CA">
        <w:rPr>
          <w:rPrChange w:id="857" w:author="Dattatraya More" w:date="2017-08-02T14:27:00Z">
            <w:rPr>
              <w:rFonts w:asciiTheme="minorHAnsi" w:hAnsiTheme="minorHAnsi"/>
              <w:bCs w:val="0"/>
              <w:sz w:val="18"/>
            </w:rPr>
          </w:rPrChange>
        </w:rPr>
        <w:t>g_3</w:t>
      </w:r>
      <w:proofErr w:type="spellEnd"/>
      <w:r w:rsidRPr="003349CA">
        <w:rPr>
          <w:rPrChange w:id="858" w:author="Dattatraya More" w:date="2017-08-02T14:27:00Z">
            <w:rPr>
              <w:rFonts w:asciiTheme="minorHAnsi" w:hAnsiTheme="minorHAnsi"/>
              <w:bCs w:val="0"/>
              <w:sz w:val="18"/>
            </w:rPr>
          </w:rPrChange>
        </w:rPr>
        <w:t xml:space="preserve">, </w:t>
      </w:r>
      <w:proofErr w:type="spellStart"/>
      <w:r w:rsidRPr="003349CA">
        <w:rPr>
          <w:rPrChange w:id="859" w:author="Dattatraya More" w:date="2017-08-02T14:27:00Z">
            <w:rPr>
              <w:rFonts w:asciiTheme="minorHAnsi" w:hAnsiTheme="minorHAnsi"/>
              <w:bCs w:val="0"/>
              <w:sz w:val="18"/>
            </w:rPr>
          </w:rPrChange>
        </w:rPr>
        <w:t>deconv_info</w:t>
      </w:r>
      <w:proofErr w:type="spellEnd"/>
      <w:r w:rsidRPr="003349CA">
        <w:rPr>
          <w:rPrChange w:id="860" w:author="Dattatraya More" w:date="2017-08-02T14:27:00Z">
            <w:rPr>
              <w:rFonts w:asciiTheme="minorHAnsi" w:hAnsiTheme="minorHAnsi"/>
              <w:bCs w:val="0"/>
              <w:sz w:val="18"/>
            </w:rPr>
          </w:rPrChange>
        </w:rPr>
        <w:t xml:space="preserve">[3], </w:t>
      </w:r>
      <w:proofErr w:type="spellStart"/>
      <w:r w:rsidRPr="003349CA">
        <w:rPr>
          <w:rPrChange w:id="861" w:author="Dattatraya More" w:date="2017-08-02T14:27:00Z">
            <w:rPr>
              <w:rFonts w:asciiTheme="minorHAnsi" w:hAnsiTheme="minorHAnsi"/>
              <w:bCs w:val="0"/>
              <w:sz w:val="18"/>
            </w:rPr>
          </w:rPrChange>
        </w:rPr>
        <w:t>is_train</w:t>
      </w:r>
      <w:proofErr w:type="spellEnd"/>
      <w:r w:rsidRPr="003349CA">
        <w:rPr>
          <w:rPrChange w:id="862" w:author="Dattatraya More" w:date="2017-08-02T14:27:00Z">
            <w:rPr>
              <w:rFonts w:asciiTheme="minorHAnsi" w:hAnsiTheme="minorHAnsi"/>
              <w:bCs w:val="0"/>
              <w:sz w:val="18"/>
            </w:rPr>
          </w:rPrChange>
        </w:rPr>
        <w:t>, name='</w:t>
      </w:r>
      <w:proofErr w:type="spellStart"/>
      <w:r w:rsidRPr="003349CA">
        <w:rPr>
          <w:rPrChange w:id="863" w:author="Dattatraya More" w:date="2017-08-02T14:27:00Z">
            <w:rPr>
              <w:rFonts w:asciiTheme="minorHAnsi" w:hAnsiTheme="minorHAnsi"/>
              <w:bCs w:val="0"/>
              <w:sz w:val="18"/>
            </w:rPr>
          </w:rPrChange>
        </w:rPr>
        <w:t>g_4_deconv</w:t>
      </w:r>
      <w:proofErr w:type="spellEnd"/>
      <w:r w:rsidRPr="003349CA">
        <w:rPr>
          <w:rPrChange w:id="864" w:author="Dattatraya More" w:date="2017-08-02T14:27:00Z">
            <w:rPr>
              <w:rFonts w:asciiTheme="minorHAnsi" w:hAnsiTheme="minorHAnsi"/>
              <w:bCs w:val="0"/>
              <w:sz w:val="18"/>
            </w:rPr>
          </w:rPrChange>
        </w:rPr>
        <w:t xml:space="preserve">', </w:t>
      </w:r>
      <w:proofErr w:type="spellStart"/>
      <w:r w:rsidRPr="003349CA">
        <w:rPr>
          <w:rPrChange w:id="865" w:author="Dattatraya More" w:date="2017-08-02T14:27:00Z">
            <w:rPr>
              <w:rFonts w:asciiTheme="minorHAnsi" w:hAnsiTheme="minorHAnsi"/>
              <w:bCs w:val="0"/>
              <w:sz w:val="18"/>
            </w:rPr>
          </w:rPrChange>
        </w:rPr>
        <w:t>activation_fn</w:t>
      </w:r>
      <w:proofErr w:type="spellEnd"/>
      <w:r w:rsidRPr="003349CA">
        <w:rPr>
          <w:rPrChange w:id="866" w:author="Dattatraya More" w:date="2017-08-02T14:27:00Z">
            <w:rPr>
              <w:rFonts w:asciiTheme="minorHAnsi" w:hAnsiTheme="minorHAnsi"/>
              <w:bCs w:val="0"/>
              <w:sz w:val="18"/>
            </w:rPr>
          </w:rPrChange>
        </w:rPr>
        <w:t>='</w:t>
      </w:r>
      <w:proofErr w:type="spellStart"/>
      <w:r w:rsidRPr="003349CA">
        <w:rPr>
          <w:rPrChange w:id="867" w:author="Dattatraya More" w:date="2017-08-02T14:27:00Z">
            <w:rPr>
              <w:rFonts w:asciiTheme="minorHAnsi" w:hAnsiTheme="minorHAnsi"/>
              <w:bCs w:val="0"/>
              <w:sz w:val="18"/>
            </w:rPr>
          </w:rPrChange>
        </w:rPr>
        <w:t>tanh</w:t>
      </w:r>
      <w:proofErr w:type="spellEnd"/>
      <w:r w:rsidRPr="003349CA">
        <w:rPr>
          <w:rPrChange w:id="868" w:author="Dattatraya More" w:date="2017-08-02T14:27:00Z">
            <w:rPr>
              <w:rFonts w:asciiTheme="minorHAnsi" w:hAnsiTheme="minorHAnsi"/>
              <w:bCs w:val="0"/>
              <w:sz w:val="18"/>
            </w:rPr>
          </w:rPrChange>
        </w:rPr>
        <w:t>')</w:t>
      </w:r>
    </w:p>
    <w:p w14:paraId="617C5E5F" w14:textId="77777777" w:rsidR="00CC738C" w:rsidRPr="003349CA" w:rsidRDefault="00CC738C">
      <w:pPr>
        <w:pStyle w:val="CodePACKT"/>
        <w:rPr>
          <w:rPrChange w:id="869" w:author="Dattatraya More" w:date="2017-08-02T14:27:00Z">
            <w:rPr>
              <w:rFonts w:asciiTheme="minorHAnsi" w:hAnsiTheme="minorHAnsi"/>
              <w:sz w:val="18"/>
              <w:szCs w:val="18"/>
            </w:rPr>
          </w:rPrChange>
        </w:rPr>
        <w:pPrChange w:id="870" w:author="Dattatraya More" w:date="2017-08-02T14:27:00Z">
          <w:pPr>
            <w:spacing w:after="240"/>
            <w:contextualSpacing/>
          </w:pPr>
        </w:pPrChange>
      </w:pPr>
      <w:r w:rsidRPr="003349CA">
        <w:rPr>
          <w:rPrChange w:id="871" w:author="Dattatraya More" w:date="2017-08-02T14:27:00Z">
            <w:rPr>
              <w:rFonts w:asciiTheme="minorHAnsi" w:hAnsiTheme="minorHAnsi"/>
              <w:bCs w:val="0"/>
              <w:sz w:val="18"/>
            </w:rPr>
          </w:rPrChange>
        </w:rPr>
        <w:t xml:space="preserve">                </w:t>
      </w:r>
      <w:proofErr w:type="gramStart"/>
      <w:r w:rsidRPr="003349CA">
        <w:rPr>
          <w:rPrChange w:id="872" w:author="Dattatraya More" w:date="2017-08-02T14:27:00Z">
            <w:rPr>
              <w:rFonts w:asciiTheme="minorHAnsi" w:hAnsiTheme="minorHAnsi"/>
              <w:bCs w:val="0"/>
              <w:sz w:val="18"/>
            </w:rPr>
          </w:rPrChange>
        </w:rPr>
        <w:t>print</w:t>
      </w:r>
      <w:proofErr w:type="gramEnd"/>
      <w:r w:rsidRPr="003349CA">
        <w:rPr>
          <w:rPrChange w:id="873" w:author="Dattatraya More" w:date="2017-08-02T14:27:00Z">
            <w:rPr>
              <w:rFonts w:asciiTheme="minorHAnsi" w:hAnsiTheme="minorHAnsi"/>
              <w:bCs w:val="0"/>
              <w:sz w:val="18"/>
            </w:rPr>
          </w:rPrChange>
        </w:rPr>
        <w:t xml:space="preserve"> (</w:t>
      </w:r>
      <w:proofErr w:type="spellStart"/>
      <w:r w:rsidRPr="003349CA">
        <w:rPr>
          <w:rPrChange w:id="874" w:author="Dattatraya More" w:date="2017-08-02T14:27:00Z">
            <w:rPr>
              <w:rFonts w:asciiTheme="minorHAnsi" w:hAnsiTheme="minorHAnsi"/>
              <w:bCs w:val="0"/>
              <w:sz w:val="18"/>
            </w:rPr>
          </w:rPrChange>
        </w:rPr>
        <w:t>scope.name</w:t>
      </w:r>
      <w:proofErr w:type="spellEnd"/>
      <w:r w:rsidRPr="003349CA">
        <w:rPr>
          <w:rPrChange w:id="875" w:author="Dattatraya More" w:date="2017-08-02T14:27:00Z">
            <w:rPr>
              <w:rFonts w:asciiTheme="minorHAnsi" w:hAnsiTheme="minorHAnsi"/>
              <w:bCs w:val="0"/>
              <w:sz w:val="18"/>
            </w:rPr>
          </w:rPrChange>
        </w:rPr>
        <w:t xml:space="preserve">, </w:t>
      </w:r>
      <w:proofErr w:type="spellStart"/>
      <w:r w:rsidRPr="003349CA">
        <w:rPr>
          <w:rPrChange w:id="876" w:author="Dattatraya More" w:date="2017-08-02T14:27:00Z">
            <w:rPr>
              <w:rFonts w:asciiTheme="minorHAnsi" w:hAnsiTheme="minorHAnsi"/>
              <w:bCs w:val="0"/>
              <w:sz w:val="18"/>
            </w:rPr>
          </w:rPrChange>
        </w:rPr>
        <w:t>g_4</w:t>
      </w:r>
      <w:proofErr w:type="spellEnd"/>
      <w:r w:rsidRPr="003349CA">
        <w:rPr>
          <w:rPrChange w:id="877" w:author="Dattatraya More" w:date="2017-08-02T14:27:00Z">
            <w:rPr>
              <w:rFonts w:asciiTheme="minorHAnsi" w:hAnsiTheme="minorHAnsi"/>
              <w:bCs w:val="0"/>
              <w:sz w:val="18"/>
            </w:rPr>
          </w:rPrChange>
        </w:rPr>
        <w:t>)</w:t>
      </w:r>
    </w:p>
    <w:p w14:paraId="7B3D41E4" w14:textId="77777777" w:rsidR="00CC738C" w:rsidRPr="003349CA" w:rsidRDefault="00CC738C">
      <w:pPr>
        <w:pStyle w:val="CodePACKT"/>
        <w:rPr>
          <w:rPrChange w:id="878" w:author="Dattatraya More" w:date="2017-08-02T14:27:00Z">
            <w:rPr>
              <w:rFonts w:asciiTheme="minorHAnsi" w:hAnsiTheme="minorHAnsi"/>
              <w:sz w:val="18"/>
              <w:szCs w:val="18"/>
            </w:rPr>
          </w:rPrChange>
        </w:rPr>
        <w:pPrChange w:id="879" w:author="Dattatraya More" w:date="2017-08-02T14:27:00Z">
          <w:pPr>
            <w:spacing w:after="240"/>
            <w:contextualSpacing/>
          </w:pPr>
        </w:pPrChange>
      </w:pPr>
      <w:r w:rsidRPr="003349CA">
        <w:rPr>
          <w:rPrChange w:id="880" w:author="Dattatraya More" w:date="2017-08-02T14:27:00Z">
            <w:rPr>
              <w:rFonts w:asciiTheme="minorHAnsi" w:hAnsiTheme="minorHAnsi"/>
              <w:bCs w:val="0"/>
              <w:sz w:val="18"/>
            </w:rPr>
          </w:rPrChange>
        </w:rPr>
        <w:t xml:space="preserve">                </w:t>
      </w:r>
      <w:proofErr w:type="gramStart"/>
      <w:r w:rsidRPr="003349CA">
        <w:rPr>
          <w:rPrChange w:id="881" w:author="Dattatraya More" w:date="2017-08-02T14:27:00Z">
            <w:rPr>
              <w:rFonts w:asciiTheme="minorHAnsi" w:hAnsiTheme="minorHAnsi"/>
              <w:bCs w:val="0"/>
              <w:sz w:val="18"/>
            </w:rPr>
          </w:rPrChange>
        </w:rPr>
        <w:t>output</w:t>
      </w:r>
      <w:proofErr w:type="gramEnd"/>
      <w:r w:rsidRPr="003349CA">
        <w:rPr>
          <w:rPrChange w:id="882" w:author="Dattatraya More" w:date="2017-08-02T14:27:00Z">
            <w:rPr>
              <w:rFonts w:asciiTheme="minorHAnsi" w:hAnsiTheme="minorHAnsi"/>
              <w:bCs w:val="0"/>
              <w:sz w:val="18"/>
            </w:rPr>
          </w:rPrChange>
        </w:rPr>
        <w:t xml:space="preserve"> = </w:t>
      </w:r>
      <w:proofErr w:type="spellStart"/>
      <w:r w:rsidRPr="003349CA">
        <w:rPr>
          <w:rPrChange w:id="883" w:author="Dattatraya More" w:date="2017-08-02T14:27:00Z">
            <w:rPr>
              <w:rFonts w:asciiTheme="minorHAnsi" w:hAnsiTheme="minorHAnsi"/>
              <w:bCs w:val="0"/>
              <w:sz w:val="18"/>
            </w:rPr>
          </w:rPrChange>
        </w:rPr>
        <w:t>g_4</w:t>
      </w:r>
      <w:proofErr w:type="spellEnd"/>
    </w:p>
    <w:p w14:paraId="7815D0CB" w14:textId="77777777" w:rsidR="00CC738C" w:rsidRPr="003349CA" w:rsidRDefault="00CC738C">
      <w:pPr>
        <w:pStyle w:val="CodePACKT"/>
        <w:rPr>
          <w:rPrChange w:id="884" w:author="Dattatraya More" w:date="2017-08-02T14:27:00Z">
            <w:rPr>
              <w:rFonts w:asciiTheme="minorHAnsi" w:hAnsiTheme="minorHAnsi"/>
              <w:sz w:val="18"/>
              <w:szCs w:val="18"/>
            </w:rPr>
          </w:rPrChange>
        </w:rPr>
        <w:pPrChange w:id="885" w:author="Dattatraya More" w:date="2017-08-02T14:27:00Z">
          <w:pPr>
            <w:spacing w:after="240"/>
            <w:contextualSpacing/>
          </w:pPr>
        </w:pPrChange>
      </w:pPr>
      <w:r w:rsidRPr="003349CA">
        <w:rPr>
          <w:rPrChange w:id="886" w:author="Dattatraya More" w:date="2017-08-02T14:27:00Z">
            <w:rPr>
              <w:rFonts w:asciiTheme="minorHAnsi" w:hAnsiTheme="minorHAnsi"/>
              <w:bCs w:val="0"/>
              <w:sz w:val="18"/>
            </w:rPr>
          </w:rPrChange>
        </w:rPr>
        <w:t xml:space="preserve">                </w:t>
      </w:r>
      <w:proofErr w:type="gramStart"/>
      <w:r w:rsidRPr="003349CA">
        <w:rPr>
          <w:rPrChange w:id="887" w:author="Dattatraya More" w:date="2017-08-02T14:27:00Z">
            <w:rPr>
              <w:rFonts w:asciiTheme="minorHAnsi" w:hAnsiTheme="minorHAnsi"/>
              <w:bCs w:val="0"/>
              <w:sz w:val="18"/>
            </w:rPr>
          </w:rPrChange>
        </w:rPr>
        <w:t>assert</w:t>
      </w:r>
      <w:proofErr w:type="gramEnd"/>
      <w:r w:rsidRPr="003349CA">
        <w:rPr>
          <w:rPrChange w:id="888" w:author="Dattatraya More" w:date="2017-08-02T14:27:00Z">
            <w:rPr>
              <w:rFonts w:asciiTheme="minorHAnsi" w:hAnsiTheme="minorHAnsi"/>
              <w:bCs w:val="0"/>
              <w:sz w:val="18"/>
            </w:rPr>
          </w:rPrChange>
        </w:rPr>
        <w:t xml:space="preserve"> </w:t>
      </w:r>
      <w:proofErr w:type="spellStart"/>
      <w:r w:rsidRPr="003349CA">
        <w:rPr>
          <w:rPrChange w:id="889" w:author="Dattatraya More" w:date="2017-08-02T14:27:00Z">
            <w:rPr>
              <w:rFonts w:asciiTheme="minorHAnsi" w:hAnsiTheme="minorHAnsi"/>
              <w:bCs w:val="0"/>
              <w:sz w:val="18"/>
            </w:rPr>
          </w:rPrChange>
        </w:rPr>
        <w:t>output.get_shape</w:t>
      </w:r>
      <w:proofErr w:type="spellEnd"/>
      <w:r w:rsidRPr="003349CA">
        <w:rPr>
          <w:rPrChange w:id="890" w:author="Dattatraya More" w:date="2017-08-02T14:27:00Z">
            <w:rPr>
              <w:rFonts w:asciiTheme="minorHAnsi" w:hAnsiTheme="minorHAnsi"/>
              <w:bCs w:val="0"/>
              <w:sz w:val="18"/>
            </w:rPr>
          </w:rPrChange>
        </w:rPr>
        <w:t>().</w:t>
      </w:r>
      <w:proofErr w:type="spellStart"/>
      <w:r w:rsidRPr="003349CA">
        <w:rPr>
          <w:rPrChange w:id="891" w:author="Dattatraya More" w:date="2017-08-02T14:27:00Z">
            <w:rPr>
              <w:rFonts w:asciiTheme="minorHAnsi" w:hAnsiTheme="minorHAnsi"/>
              <w:bCs w:val="0"/>
              <w:sz w:val="18"/>
            </w:rPr>
          </w:rPrChange>
        </w:rPr>
        <w:t>as_list</w:t>
      </w:r>
      <w:proofErr w:type="spellEnd"/>
      <w:r w:rsidRPr="003349CA">
        <w:rPr>
          <w:rPrChange w:id="892" w:author="Dattatraya More" w:date="2017-08-02T14:27:00Z">
            <w:rPr>
              <w:rFonts w:asciiTheme="minorHAnsi" w:hAnsiTheme="minorHAnsi"/>
              <w:bCs w:val="0"/>
              <w:sz w:val="18"/>
            </w:rPr>
          </w:rPrChange>
        </w:rPr>
        <w:t xml:space="preserve">() == </w:t>
      </w:r>
      <w:proofErr w:type="spellStart"/>
      <w:r w:rsidRPr="003349CA">
        <w:rPr>
          <w:rPrChange w:id="893" w:author="Dattatraya More" w:date="2017-08-02T14:27:00Z">
            <w:rPr>
              <w:rFonts w:asciiTheme="minorHAnsi" w:hAnsiTheme="minorHAnsi"/>
              <w:bCs w:val="0"/>
              <w:sz w:val="18"/>
            </w:rPr>
          </w:rPrChange>
        </w:rPr>
        <w:t>self.image.get_shape</w:t>
      </w:r>
      <w:proofErr w:type="spellEnd"/>
      <w:r w:rsidRPr="003349CA">
        <w:rPr>
          <w:rPrChange w:id="894" w:author="Dattatraya More" w:date="2017-08-02T14:27:00Z">
            <w:rPr>
              <w:rFonts w:asciiTheme="minorHAnsi" w:hAnsiTheme="minorHAnsi"/>
              <w:bCs w:val="0"/>
              <w:sz w:val="18"/>
            </w:rPr>
          </w:rPrChange>
        </w:rPr>
        <w:t>().</w:t>
      </w:r>
      <w:proofErr w:type="spellStart"/>
      <w:r w:rsidRPr="003349CA">
        <w:rPr>
          <w:rPrChange w:id="895" w:author="Dattatraya More" w:date="2017-08-02T14:27:00Z">
            <w:rPr>
              <w:rFonts w:asciiTheme="minorHAnsi" w:hAnsiTheme="minorHAnsi"/>
              <w:bCs w:val="0"/>
              <w:sz w:val="18"/>
            </w:rPr>
          </w:rPrChange>
        </w:rPr>
        <w:t>as_list</w:t>
      </w:r>
      <w:proofErr w:type="spellEnd"/>
      <w:r w:rsidRPr="003349CA">
        <w:rPr>
          <w:rPrChange w:id="896" w:author="Dattatraya More" w:date="2017-08-02T14:27:00Z">
            <w:rPr>
              <w:rFonts w:asciiTheme="minorHAnsi" w:hAnsiTheme="minorHAnsi"/>
              <w:bCs w:val="0"/>
              <w:sz w:val="18"/>
            </w:rPr>
          </w:rPrChange>
        </w:rPr>
        <w:t xml:space="preserve">(), </w:t>
      </w:r>
      <w:proofErr w:type="spellStart"/>
      <w:r w:rsidRPr="003349CA">
        <w:rPr>
          <w:rPrChange w:id="897" w:author="Dattatraya More" w:date="2017-08-02T14:27:00Z">
            <w:rPr>
              <w:rFonts w:asciiTheme="minorHAnsi" w:hAnsiTheme="minorHAnsi"/>
              <w:bCs w:val="0"/>
              <w:sz w:val="18"/>
            </w:rPr>
          </w:rPrChange>
        </w:rPr>
        <w:t>output.get_shape</w:t>
      </w:r>
      <w:proofErr w:type="spellEnd"/>
      <w:r w:rsidRPr="003349CA">
        <w:rPr>
          <w:rPrChange w:id="898" w:author="Dattatraya More" w:date="2017-08-02T14:27:00Z">
            <w:rPr>
              <w:rFonts w:asciiTheme="minorHAnsi" w:hAnsiTheme="minorHAnsi"/>
              <w:bCs w:val="0"/>
              <w:sz w:val="18"/>
            </w:rPr>
          </w:rPrChange>
        </w:rPr>
        <w:t>().</w:t>
      </w:r>
      <w:proofErr w:type="spellStart"/>
      <w:r w:rsidRPr="003349CA">
        <w:rPr>
          <w:rPrChange w:id="899" w:author="Dattatraya More" w:date="2017-08-02T14:27:00Z">
            <w:rPr>
              <w:rFonts w:asciiTheme="minorHAnsi" w:hAnsiTheme="minorHAnsi"/>
              <w:bCs w:val="0"/>
              <w:sz w:val="18"/>
            </w:rPr>
          </w:rPrChange>
        </w:rPr>
        <w:t>as_list</w:t>
      </w:r>
      <w:proofErr w:type="spellEnd"/>
      <w:r w:rsidRPr="003349CA">
        <w:rPr>
          <w:rPrChange w:id="900" w:author="Dattatraya More" w:date="2017-08-02T14:27:00Z">
            <w:rPr>
              <w:rFonts w:asciiTheme="minorHAnsi" w:hAnsiTheme="minorHAnsi"/>
              <w:bCs w:val="0"/>
              <w:sz w:val="18"/>
            </w:rPr>
          </w:rPrChange>
        </w:rPr>
        <w:t>()</w:t>
      </w:r>
    </w:p>
    <w:p w14:paraId="22FC0CB1" w14:textId="57DB9974" w:rsidR="002F6B72" w:rsidRPr="003349CA" w:rsidRDefault="00CC738C">
      <w:pPr>
        <w:pStyle w:val="CodePACKT"/>
        <w:rPr>
          <w:rPrChange w:id="901" w:author="Dattatraya More" w:date="2017-08-02T14:27:00Z">
            <w:rPr>
              <w:rFonts w:asciiTheme="minorHAnsi" w:hAnsiTheme="minorHAnsi"/>
              <w:sz w:val="18"/>
              <w:szCs w:val="18"/>
            </w:rPr>
          </w:rPrChange>
        </w:rPr>
        <w:pPrChange w:id="902" w:author="Dattatraya More" w:date="2017-08-02T14:27:00Z">
          <w:pPr>
            <w:spacing w:after="240"/>
            <w:contextualSpacing/>
          </w:pPr>
        </w:pPrChange>
      </w:pPr>
      <w:r w:rsidRPr="003349CA">
        <w:rPr>
          <w:rPrChange w:id="903" w:author="Dattatraya More" w:date="2017-08-02T14:27:00Z">
            <w:rPr>
              <w:rFonts w:asciiTheme="minorHAnsi" w:hAnsiTheme="minorHAnsi"/>
              <w:bCs w:val="0"/>
              <w:sz w:val="18"/>
            </w:rPr>
          </w:rPrChange>
        </w:rPr>
        <w:t xml:space="preserve">            </w:t>
      </w:r>
      <w:proofErr w:type="gramStart"/>
      <w:r w:rsidRPr="003349CA">
        <w:rPr>
          <w:rPrChange w:id="904" w:author="Dattatraya More" w:date="2017-08-02T14:27:00Z">
            <w:rPr>
              <w:rFonts w:asciiTheme="minorHAnsi" w:hAnsiTheme="minorHAnsi"/>
              <w:bCs w:val="0"/>
              <w:sz w:val="18"/>
            </w:rPr>
          </w:rPrChange>
        </w:rPr>
        <w:t>return</w:t>
      </w:r>
      <w:proofErr w:type="gramEnd"/>
      <w:r w:rsidRPr="003349CA">
        <w:rPr>
          <w:rPrChange w:id="905" w:author="Dattatraya More" w:date="2017-08-02T14:27:00Z">
            <w:rPr>
              <w:rFonts w:asciiTheme="minorHAnsi" w:hAnsiTheme="minorHAnsi"/>
              <w:bCs w:val="0"/>
              <w:sz w:val="18"/>
            </w:rPr>
          </w:rPrChange>
        </w:rPr>
        <w:t xml:space="preserve"> output</w:t>
      </w:r>
    </w:p>
    <w:p w14:paraId="1E9AD1E2" w14:textId="77777777" w:rsidR="00B61DA8" w:rsidRPr="003349CA" w:rsidRDefault="00B61DA8">
      <w:pPr>
        <w:pStyle w:val="CodePACKT"/>
        <w:rPr>
          <w:rPrChange w:id="906" w:author="Dattatraya More" w:date="2017-08-02T14:27:00Z">
            <w:rPr>
              <w:rFonts w:asciiTheme="minorHAnsi" w:hAnsiTheme="minorHAnsi"/>
              <w:sz w:val="18"/>
              <w:szCs w:val="18"/>
            </w:rPr>
          </w:rPrChange>
        </w:rPr>
        <w:pPrChange w:id="907" w:author="Dattatraya More" w:date="2017-08-02T14:27:00Z">
          <w:pPr>
            <w:spacing w:after="240"/>
            <w:contextualSpacing/>
          </w:pPr>
        </w:pPrChange>
      </w:pPr>
    </w:p>
    <w:p w14:paraId="4D0A9682" w14:textId="2A3CC92D" w:rsidR="00B61DA8" w:rsidRPr="00B321AC" w:rsidRDefault="00B61DA8">
      <w:pPr>
        <w:pStyle w:val="CodePACKT"/>
        <w:pPrChange w:id="908" w:author="Dattatraya More" w:date="2017-08-02T14:27:00Z">
          <w:pPr>
            <w:spacing w:after="240"/>
            <w:contextualSpacing/>
          </w:pPr>
        </w:pPrChange>
      </w:pPr>
      <w:r w:rsidRPr="00B321AC">
        <w:t xml:space="preserve"># </w:t>
      </w:r>
      <w:proofErr w:type="spellStart"/>
      <w:r w:rsidRPr="00B321AC">
        <w:t>Deconvolution</w:t>
      </w:r>
      <w:proofErr w:type="spellEnd"/>
      <w:r w:rsidRPr="00B321AC">
        <w:t xml:space="preserve"> method</w:t>
      </w:r>
    </w:p>
    <w:p w14:paraId="6D06381B" w14:textId="77777777" w:rsidR="00F1191C" w:rsidRPr="003349CA" w:rsidRDefault="00F1191C">
      <w:pPr>
        <w:pStyle w:val="CodePACKT"/>
        <w:rPr>
          <w:rPrChange w:id="909" w:author="Dattatraya More" w:date="2017-08-02T14:27:00Z">
            <w:rPr>
              <w:rFonts w:asciiTheme="minorHAnsi" w:hAnsiTheme="minorHAnsi"/>
              <w:sz w:val="18"/>
              <w:szCs w:val="18"/>
            </w:rPr>
          </w:rPrChange>
        </w:rPr>
        <w:pPrChange w:id="910" w:author="Dattatraya More" w:date="2017-08-02T14:27:00Z">
          <w:pPr>
            <w:spacing w:after="240"/>
            <w:contextualSpacing/>
          </w:pPr>
        </w:pPrChange>
      </w:pPr>
      <w:proofErr w:type="spellStart"/>
      <w:proofErr w:type="gramStart"/>
      <w:r w:rsidRPr="003349CA">
        <w:rPr>
          <w:rPrChange w:id="911" w:author="Dattatraya More" w:date="2017-08-02T14:27:00Z">
            <w:rPr>
              <w:rFonts w:asciiTheme="minorHAnsi" w:hAnsiTheme="minorHAnsi"/>
              <w:bCs w:val="0"/>
              <w:sz w:val="18"/>
            </w:rPr>
          </w:rPrChange>
        </w:rPr>
        <w:t>def</w:t>
      </w:r>
      <w:proofErr w:type="spellEnd"/>
      <w:proofErr w:type="gramEnd"/>
      <w:r w:rsidRPr="003349CA">
        <w:rPr>
          <w:rPrChange w:id="912" w:author="Dattatraya More" w:date="2017-08-02T14:27:00Z">
            <w:rPr>
              <w:rFonts w:asciiTheme="minorHAnsi" w:hAnsiTheme="minorHAnsi"/>
              <w:bCs w:val="0"/>
              <w:sz w:val="18"/>
            </w:rPr>
          </w:rPrChange>
        </w:rPr>
        <w:t xml:space="preserve"> </w:t>
      </w:r>
      <w:proofErr w:type="spellStart"/>
      <w:r w:rsidRPr="003349CA">
        <w:rPr>
          <w:rPrChange w:id="913" w:author="Dattatraya More" w:date="2017-08-02T14:27:00Z">
            <w:rPr>
              <w:rFonts w:asciiTheme="minorHAnsi" w:hAnsiTheme="minorHAnsi"/>
              <w:bCs w:val="0"/>
              <w:sz w:val="18"/>
            </w:rPr>
          </w:rPrChange>
        </w:rPr>
        <w:t>deconv2d</w:t>
      </w:r>
      <w:proofErr w:type="spellEnd"/>
      <w:r w:rsidRPr="003349CA">
        <w:rPr>
          <w:rPrChange w:id="914" w:author="Dattatraya More" w:date="2017-08-02T14:27:00Z">
            <w:rPr>
              <w:rFonts w:asciiTheme="minorHAnsi" w:hAnsiTheme="minorHAnsi"/>
              <w:bCs w:val="0"/>
              <w:sz w:val="18"/>
            </w:rPr>
          </w:rPrChange>
        </w:rPr>
        <w:t xml:space="preserve">(input, </w:t>
      </w:r>
      <w:proofErr w:type="spellStart"/>
      <w:r w:rsidRPr="003349CA">
        <w:rPr>
          <w:rPrChange w:id="915" w:author="Dattatraya More" w:date="2017-08-02T14:27:00Z">
            <w:rPr>
              <w:rFonts w:asciiTheme="minorHAnsi" w:hAnsiTheme="minorHAnsi"/>
              <w:bCs w:val="0"/>
              <w:sz w:val="18"/>
            </w:rPr>
          </w:rPrChange>
        </w:rPr>
        <w:t>deconv_info</w:t>
      </w:r>
      <w:proofErr w:type="spellEnd"/>
      <w:r w:rsidRPr="003349CA">
        <w:rPr>
          <w:rPrChange w:id="916" w:author="Dattatraya More" w:date="2017-08-02T14:27:00Z">
            <w:rPr>
              <w:rFonts w:asciiTheme="minorHAnsi" w:hAnsiTheme="minorHAnsi"/>
              <w:bCs w:val="0"/>
              <w:sz w:val="18"/>
            </w:rPr>
          </w:rPrChange>
        </w:rPr>
        <w:t xml:space="preserve">, </w:t>
      </w:r>
      <w:proofErr w:type="spellStart"/>
      <w:r w:rsidRPr="003349CA">
        <w:rPr>
          <w:rPrChange w:id="917" w:author="Dattatraya More" w:date="2017-08-02T14:27:00Z">
            <w:rPr>
              <w:rFonts w:asciiTheme="minorHAnsi" w:hAnsiTheme="minorHAnsi"/>
              <w:bCs w:val="0"/>
              <w:sz w:val="18"/>
            </w:rPr>
          </w:rPrChange>
        </w:rPr>
        <w:t>is_train</w:t>
      </w:r>
      <w:proofErr w:type="spellEnd"/>
      <w:r w:rsidRPr="003349CA">
        <w:rPr>
          <w:rPrChange w:id="918" w:author="Dattatraya More" w:date="2017-08-02T14:27:00Z">
            <w:rPr>
              <w:rFonts w:asciiTheme="minorHAnsi" w:hAnsiTheme="minorHAnsi"/>
              <w:bCs w:val="0"/>
              <w:sz w:val="18"/>
            </w:rPr>
          </w:rPrChange>
        </w:rPr>
        <w:t>, name="</w:t>
      </w:r>
      <w:proofErr w:type="spellStart"/>
      <w:r w:rsidRPr="003349CA">
        <w:rPr>
          <w:rPrChange w:id="919" w:author="Dattatraya More" w:date="2017-08-02T14:27:00Z">
            <w:rPr>
              <w:rFonts w:asciiTheme="minorHAnsi" w:hAnsiTheme="minorHAnsi"/>
              <w:bCs w:val="0"/>
              <w:sz w:val="18"/>
            </w:rPr>
          </w:rPrChange>
        </w:rPr>
        <w:t>deconv2d</w:t>
      </w:r>
      <w:proofErr w:type="spellEnd"/>
      <w:r w:rsidRPr="003349CA">
        <w:rPr>
          <w:rPrChange w:id="920" w:author="Dattatraya More" w:date="2017-08-02T14:27:00Z">
            <w:rPr>
              <w:rFonts w:asciiTheme="minorHAnsi" w:hAnsiTheme="minorHAnsi"/>
              <w:bCs w:val="0"/>
              <w:sz w:val="18"/>
            </w:rPr>
          </w:rPrChange>
        </w:rPr>
        <w:t xml:space="preserve">", </w:t>
      </w:r>
      <w:proofErr w:type="spellStart"/>
      <w:r w:rsidRPr="003349CA">
        <w:rPr>
          <w:rPrChange w:id="921" w:author="Dattatraya More" w:date="2017-08-02T14:27:00Z">
            <w:rPr>
              <w:rFonts w:asciiTheme="minorHAnsi" w:hAnsiTheme="minorHAnsi"/>
              <w:bCs w:val="0"/>
              <w:sz w:val="18"/>
            </w:rPr>
          </w:rPrChange>
        </w:rPr>
        <w:t>stddev</w:t>
      </w:r>
      <w:proofErr w:type="spellEnd"/>
      <w:r w:rsidRPr="003349CA">
        <w:rPr>
          <w:rPrChange w:id="922" w:author="Dattatraya More" w:date="2017-08-02T14:27:00Z">
            <w:rPr>
              <w:rFonts w:asciiTheme="minorHAnsi" w:hAnsiTheme="minorHAnsi"/>
              <w:bCs w:val="0"/>
              <w:sz w:val="18"/>
            </w:rPr>
          </w:rPrChange>
        </w:rPr>
        <w:t>=</w:t>
      </w:r>
      <w:proofErr w:type="spellStart"/>
      <w:r w:rsidRPr="003349CA">
        <w:rPr>
          <w:rPrChange w:id="923" w:author="Dattatraya More" w:date="2017-08-02T14:27:00Z">
            <w:rPr>
              <w:rFonts w:asciiTheme="minorHAnsi" w:hAnsiTheme="minorHAnsi"/>
              <w:bCs w:val="0"/>
              <w:sz w:val="18"/>
            </w:rPr>
          </w:rPrChange>
        </w:rPr>
        <w:t>0.02,activation_fn</w:t>
      </w:r>
      <w:proofErr w:type="spellEnd"/>
      <w:r w:rsidRPr="003349CA">
        <w:rPr>
          <w:rPrChange w:id="924" w:author="Dattatraya More" w:date="2017-08-02T14:27:00Z">
            <w:rPr>
              <w:rFonts w:asciiTheme="minorHAnsi" w:hAnsiTheme="minorHAnsi"/>
              <w:bCs w:val="0"/>
              <w:sz w:val="18"/>
            </w:rPr>
          </w:rPrChange>
        </w:rPr>
        <w:t>='</w:t>
      </w:r>
      <w:proofErr w:type="spellStart"/>
      <w:r w:rsidRPr="003349CA">
        <w:rPr>
          <w:rPrChange w:id="925" w:author="Dattatraya More" w:date="2017-08-02T14:27:00Z">
            <w:rPr>
              <w:rFonts w:asciiTheme="minorHAnsi" w:hAnsiTheme="minorHAnsi"/>
              <w:bCs w:val="0"/>
              <w:sz w:val="18"/>
            </w:rPr>
          </w:rPrChange>
        </w:rPr>
        <w:t>relu</w:t>
      </w:r>
      <w:proofErr w:type="spellEnd"/>
      <w:r w:rsidRPr="003349CA">
        <w:rPr>
          <w:rPrChange w:id="926" w:author="Dattatraya More" w:date="2017-08-02T14:27:00Z">
            <w:rPr>
              <w:rFonts w:asciiTheme="minorHAnsi" w:hAnsiTheme="minorHAnsi"/>
              <w:bCs w:val="0"/>
              <w:sz w:val="18"/>
            </w:rPr>
          </w:rPrChange>
        </w:rPr>
        <w:t>'):</w:t>
      </w:r>
    </w:p>
    <w:p w14:paraId="22A34AE9" w14:textId="77777777" w:rsidR="00F1191C" w:rsidRPr="003349CA" w:rsidRDefault="00F1191C">
      <w:pPr>
        <w:pStyle w:val="CodePACKT"/>
        <w:rPr>
          <w:rPrChange w:id="927" w:author="Dattatraya More" w:date="2017-08-02T14:27:00Z">
            <w:rPr>
              <w:rFonts w:asciiTheme="minorHAnsi" w:hAnsiTheme="minorHAnsi"/>
              <w:sz w:val="18"/>
              <w:szCs w:val="18"/>
            </w:rPr>
          </w:rPrChange>
        </w:rPr>
        <w:pPrChange w:id="928" w:author="Dattatraya More" w:date="2017-08-02T14:27:00Z">
          <w:pPr>
            <w:spacing w:after="240"/>
            <w:contextualSpacing/>
          </w:pPr>
        </w:pPrChange>
      </w:pPr>
      <w:r w:rsidRPr="003349CA">
        <w:rPr>
          <w:rPrChange w:id="929" w:author="Dattatraya More" w:date="2017-08-02T14:27:00Z">
            <w:rPr>
              <w:rFonts w:asciiTheme="minorHAnsi" w:hAnsiTheme="minorHAnsi"/>
              <w:bCs w:val="0"/>
              <w:sz w:val="18"/>
            </w:rPr>
          </w:rPrChange>
        </w:rPr>
        <w:t xml:space="preserve">    </w:t>
      </w:r>
      <w:proofErr w:type="gramStart"/>
      <w:r w:rsidRPr="003349CA">
        <w:rPr>
          <w:rPrChange w:id="930" w:author="Dattatraya More" w:date="2017-08-02T14:27:00Z">
            <w:rPr>
              <w:rFonts w:asciiTheme="minorHAnsi" w:hAnsiTheme="minorHAnsi"/>
              <w:bCs w:val="0"/>
              <w:sz w:val="18"/>
            </w:rPr>
          </w:rPrChange>
        </w:rPr>
        <w:t>with</w:t>
      </w:r>
      <w:proofErr w:type="gramEnd"/>
      <w:r w:rsidRPr="003349CA">
        <w:rPr>
          <w:rPrChange w:id="931" w:author="Dattatraya More" w:date="2017-08-02T14:27:00Z">
            <w:rPr>
              <w:rFonts w:asciiTheme="minorHAnsi" w:hAnsiTheme="minorHAnsi"/>
              <w:bCs w:val="0"/>
              <w:sz w:val="18"/>
            </w:rPr>
          </w:rPrChange>
        </w:rPr>
        <w:t xml:space="preserve"> </w:t>
      </w:r>
      <w:proofErr w:type="spellStart"/>
      <w:r w:rsidRPr="003349CA">
        <w:rPr>
          <w:rPrChange w:id="932" w:author="Dattatraya More" w:date="2017-08-02T14:27:00Z">
            <w:rPr>
              <w:rFonts w:asciiTheme="minorHAnsi" w:hAnsiTheme="minorHAnsi"/>
              <w:bCs w:val="0"/>
              <w:sz w:val="18"/>
            </w:rPr>
          </w:rPrChange>
        </w:rPr>
        <w:t>tf.variable_scope</w:t>
      </w:r>
      <w:proofErr w:type="spellEnd"/>
      <w:r w:rsidRPr="003349CA">
        <w:rPr>
          <w:rPrChange w:id="933" w:author="Dattatraya More" w:date="2017-08-02T14:27:00Z">
            <w:rPr>
              <w:rFonts w:asciiTheme="minorHAnsi" w:hAnsiTheme="minorHAnsi"/>
              <w:bCs w:val="0"/>
              <w:sz w:val="18"/>
            </w:rPr>
          </w:rPrChange>
        </w:rPr>
        <w:t>(name):</w:t>
      </w:r>
    </w:p>
    <w:p w14:paraId="6D7DA415" w14:textId="77777777" w:rsidR="00F1191C" w:rsidRPr="003349CA" w:rsidRDefault="00F1191C">
      <w:pPr>
        <w:pStyle w:val="CodePACKT"/>
        <w:rPr>
          <w:rPrChange w:id="934" w:author="Dattatraya More" w:date="2017-08-02T14:27:00Z">
            <w:rPr>
              <w:rFonts w:asciiTheme="minorHAnsi" w:hAnsiTheme="minorHAnsi"/>
              <w:sz w:val="18"/>
              <w:szCs w:val="18"/>
            </w:rPr>
          </w:rPrChange>
        </w:rPr>
        <w:pPrChange w:id="935" w:author="Dattatraya More" w:date="2017-08-02T14:27:00Z">
          <w:pPr>
            <w:spacing w:after="240"/>
            <w:contextualSpacing/>
          </w:pPr>
        </w:pPrChange>
      </w:pPr>
      <w:r w:rsidRPr="003349CA">
        <w:rPr>
          <w:rPrChange w:id="936" w:author="Dattatraya More" w:date="2017-08-02T14:27:00Z">
            <w:rPr>
              <w:rFonts w:asciiTheme="minorHAnsi" w:hAnsiTheme="minorHAnsi"/>
              <w:bCs w:val="0"/>
              <w:sz w:val="18"/>
            </w:rPr>
          </w:rPrChange>
        </w:rPr>
        <w:t xml:space="preserve">        </w:t>
      </w:r>
      <w:proofErr w:type="spellStart"/>
      <w:r w:rsidRPr="003349CA">
        <w:rPr>
          <w:rPrChange w:id="937" w:author="Dattatraya More" w:date="2017-08-02T14:27:00Z">
            <w:rPr>
              <w:rFonts w:asciiTheme="minorHAnsi" w:hAnsiTheme="minorHAnsi"/>
              <w:bCs w:val="0"/>
              <w:sz w:val="18"/>
            </w:rPr>
          </w:rPrChange>
        </w:rPr>
        <w:t>output_shape</w:t>
      </w:r>
      <w:proofErr w:type="spellEnd"/>
      <w:r w:rsidRPr="003349CA">
        <w:rPr>
          <w:rPrChange w:id="938" w:author="Dattatraya More" w:date="2017-08-02T14:27:00Z">
            <w:rPr>
              <w:rFonts w:asciiTheme="minorHAnsi" w:hAnsiTheme="minorHAnsi"/>
              <w:bCs w:val="0"/>
              <w:sz w:val="18"/>
            </w:rPr>
          </w:rPrChange>
        </w:rPr>
        <w:t xml:space="preserve"> = </w:t>
      </w:r>
      <w:proofErr w:type="spellStart"/>
      <w:r w:rsidRPr="003349CA">
        <w:rPr>
          <w:rPrChange w:id="939" w:author="Dattatraya More" w:date="2017-08-02T14:27:00Z">
            <w:rPr>
              <w:rFonts w:asciiTheme="minorHAnsi" w:hAnsiTheme="minorHAnsi"/>
              <w:bCs w:val="0"/>
              <w:sz w:val="18"/>
            </w:rPr>
          </w:rPrChange>
        </w:rPr>
        <w:t>deconv_</w:t>
      </w:r>
      <w:proofErr w:type="gramStart"/>
      <w:r w:rsidRPr="003349CA">
        <w:rPr>
          <w:rPrChange w:id="940" w:author="Dattatraya More" w:date="2017-08-02T14:27:00Z">
            <w:rPr>
              <w:rFonts w:asciiTheme="minorHAnsi" w:hAnsiTheme="minorHAnsi"/>
              <w:bCs w:val="0"/>
              <w:sz w:val="18"/>
            </w:rPr>
          </w:rPrChange>
        </w:rPr>
        <w:t>info</w:t>
      </w:r>
      <w:proofErr w:type="spellEnd"/>
      <w:r w:rsidRPr="003349CA">
        <w:rPr>
          <w:rPrChange w:id="941" w:author="Dattatraya More" w:date="2017-08-02T14:27:00Z">
            <w:rPr>
              <w:rFonts w:asciiTheme="minorHAnsi" w:hAnsiTheme="minorHAnsi"/>
              <w:bCs w:val="0"/>
              <w:sz w:val="18"/>
            </w:rPr>
          </w:rPrChange>
        </w:rPr>
        <w:t>[</w:t>
      </w:r>
      <w:proofErr w:type="gramEnd"/>
      <w:r w:rsidRPr="003349CA">
        <w:rPr>
          <w:rPrChange w:id="942" w:author="Dattatraya More" w:date="2017-08-02T14:27:00Z">
            <w:rPr>
              <w:rFonts w:asciiTheme="minorHAnsi" w:hAnsiTheme="minorHAnsi"/>
              <w:bCs w:val="0"/>
              <w:sz w:val="18"/>
            </w:rPr>
          </w:rPrChange>
        </w:rPr>
        <w:t>0]</w:t>
      </w:r>
    </w:p>
    <w:p w14:paraId="080CB8DC" w14:textId="77777777" w:rsidR="00F1191C" w:rsidRPr="003349CA" w:rsidRDefault="00F1191C">
      <w:pPr>
        <w:pStyle w:val="CodePACKT"/>
        <w:rPr>
          <w:rPrChange w:id="943" w:author="Dattatraya More" w:date="2017-08-02T14:27:00Z">
            <w:rPr>
              <w:rFonts w:asciiTheme="minorHAnsi" w:hAnsiTheme="minorHAnsi"/>
              <w:sz w:val="18"/>
              <w:szCs w:val="18"/>
            </w:rPr>
          </w:rPrChange>
        </w:rPr>
        <w:pPrChange w:id="944" w:author="Dattatraya More" w:date="2017-08-02T14:27:00Z">
          <w:pPr>
            <w:spacing w:after="240"/>
            <w:contextualSpacing/>
          </w:pPr>
        </w:pPrChange>
      </w:pPr>
      <w:r w:rsidRPr="003349CA">
        <w:rPr>
          <w:rPrChange w:id="945" w:author="Dattatraya More" w:date="2017-08-02T14:27:00Z">
            <w:rPr>
              <w:rFonts w:asciiTheme="minorHAnsi" w:hAnsiTheme="minorHAnsi"/>
              <w:bCs w:val="0"/>
              <w:sz w:val="18"/>
            </w:rPr>
          </w:rPrChange>
        </w:rPr>
        <w:t xml:space="preserve">        k = </w:t>
      </w:r>
      <w:proofErr w:type="spellStart"/>
      <w:r w:rsidRPr="003349CA">
        <w:rPr>
          <w:rPrChange w:id="946" w:author="Dattatraya More" w:date="2017-08-02T14:27:00Z">
            <w:rPr>
              <w:rFonts w:asciiTheme="minorHAnsi" w:hAnsiTheme="minorHAnsi"/>
              <w:bCs w:val="0"/>
              <w:sz w:val="18"/>
            </w:rPr>
          </w:rPrChange>
        </w:rPr>
        <w:t>deconv_</w:t>
      </w:r>
      <w:proofErr w:type="gramStart"/>
      <w:r w:rsidRPr="003349CA">
        <w:rPr>
          <w:rPrChange w:id="947" w:author="Dattatraya More" w:date="2017-08-02T14:27:00Z">
            <w:rPr>
              <w:rFonts w:asciiTheme="minorHAnsi" w:hAnsiTheme="minorHAnsi"/>
              <w:bCs w:val="0"/>
              <w:sz w:val="18"/>
            </w:rPr>
          </w:rPrChange>
        </w:rPr>
        <w:t>info</w:t>
      </w:r>
      <w:proofErr w:type="spellEnd"/>
      <w:r w:rsidRPr="003349CA">
        <w:rPr>
          <w:rPrChange w:id="948" w:author="Dattatraya More" w:date="2017-08-02T14:27:00Z">
            <w:rPr>
              <w:rFonts w:asciiTheme="minorHAnsi" w:hAnsiTheme="minorHAnsi"/>
              <w:bCs w:val="0"/>
              <w:sz w:val="18"/>
            </w:rPr>
          </w:rPrChange>
        </w:rPr>
        <w:t>[</w:t>
      </w:r>
      <w:proofErr w:type="gramEnd"/>
      <w:r w:rsidRPr="003349CA">
        <w:rPr>
          <w:rPrChange w:id="949" w:author="Dattatraya More" w:date="2017-08-02T14:27:00Z">
            <w:rPr>
              <w:rFonts w:asciiTheme="minorHAnsi" w:hAnsiTheme="minorHAnsi"/>
              <w:bCs w:val="0"/>
              <w:sz w:val="18"/>
            </w:rPr>
          </w:rPrChange>
        </w:rPr>
        <w:t>1]</w:t>
      </w:r>
    </w:p>
    <w:p w14:paraId="6B1C93E1" w14:textId="77777777" w:rsidR="00F1191C" w:rsidRPr="003349CA" w:rsidRDefault="00F1191C">
      <w:pPr>
        <w:pStyle w:val="CodePACKT"/>
        <w:rPr>
          <w:rPrChange w:id="950" w:author="Dattatraya More" w:date="2017-08-02T14:27:00Z">
            <w:rPr>
              <w:rFonts w:asciiTheme="minorHAnsi" w:hAnsiTheme="minorHAnsi"/>
              <w:sz w:val="18"/>
              <w:szCs w:val="18"/>
            </w:rPr>
          </w:rPrChange>
        </w:rPr>
        <w:pPrChange w:id="951" w:author="Dattatraya More" w:date="2017-08-02T14:27:00Z">
          <w:pPr>
            <w:spacing w:after="240"/>
            <w:contextualSpacing/>
          </w:pPr>
        </w:pPrChange>
      </w:pPr>
      <w:r w:rsidRPr="003349CA">
        <w:rPr>
          <w:rPrChange w:id="952" w:author="Dattatraya More" w:date="2017-08-02T14:27:00Z">
            <w:rPr>
              <w:rFonts w:asciiTheme="minorHAnsi" w:hAnsiTheme="minorHAnsi"/>
              <w:bCs w:val="0"/>
              <w:sz w:val="18"/>
            </w:rPr>
          </w:rPrChange>
        </w:rPr>
        <w:t xml:space="preserve">        s = </w:t>
      </w:r>
      <w:proofErr w:type="spellStart"/>
      <w:r w:rsidRPr="003349CA">
        <w:rPr>
          <w:rPrChange w:id="953" w:author="Dattatraya More" w:date="2017-08-02T14:27:00Z">
            <w:rPr>
              <w:rFonts w:asciiTheme="minorHAnsi" w:hAnsiTheme="minorHAnsi"/>
              <w:bCs w:val="0"/>
              <w:sz w:val="18"/>
            </w:rPr>
          </w:rPrChange>
        </w:rPr>
        <w:t>deconv_</w:t>
      </w:r>
      <w:proofErr w:type="gramStart"/>
      <w:r w:rsidRPr="003349CA">
        <w:rPr>
          <w:rPrChange w:id="954" w:author="Dattatraya More" w:date="2017-08-02T14:27:00Z">
            <w:rPr>
              <w:rFonts w:asciiTheme="minorHAnsi" w:hAnsiTheme="minorHAnsi"/>
              <w:bCs w:val="0"/>
              <w:sz w:val="18"/>
            </w:rPr>
          </w:rPrChange>
        </w:rPr>
        <w:t>info</w:t>
      </w:r>
      <w:proofErr w:type="spellEnd"/>
      <w:r w:rsidRPr="003349CA">
        <w:rPr>
          <w:rPrChange w:id="955" w:author="Dattatraya More" w:date="2017-08-02T14:27:00Z">
            <w:rPr>
              <w:rFonts w:asciiTheme="minorHAnsi" w:hAnsiTheme="minorHAnsi"/>
              <w:bCs w:val="0"/>
              <w:sz w:val="18"/>
            </w:rPr>
          </w:rPrChange>
        </w:rPr>
        <w:t>[</w:t>
      </w:r>
      <w:proofErr w:type="gramEnd"/>
      <w:r w:rsidRPr="003349CA">
        <w:rPr>
          <w:rPrChange w:id="956" w:author="Dattatraya More" w:date="2017-08-02T14:27:00Z">
            <w:rPr>
              <w:rFonts w:asciiTheme="minorHAnsi" w:hAnsiTheme="minorHAnsi"/>
              <w:bCs w:val="0"/>
              <w:sz w:val="18"/>
            </w:rPr>
          </w:rPrChange>
        </w:rPr>
        <w:t>2]</w:t>
      </w:r>
    </w:p>
    <w:p w14:paraId="42621546" w14:textId="77777777" w:rsidR="00F1191C" w:rsidRPr="003349CA" w:rsidRDefault="00F1191C">
      <w:pPr>
        <w:pStyle w:val="CodePACKT"/>
        <w:rPr>
          <w:rPrChange w:id="957" w:author="Dattatraya More" w:date="2017-08-02T14:27:00Z">
            <w:rPr>
              <w:rFonts w:asciiTheme="minorHAnsi" w:hAnsiTheme="minorHAnsi"/>
              <w:sz w:val="18"/>
              <w:szCs w:val="18"/>
            </w:rPr>
          </w:rPrChange>
        </w:rPr>
        <w:pPrChange w:id="958" w:author="Dattatraya More" w:date="2017-08-02T14:27:00Z">
          <w:pPr>
            <w:spacing w:after="240"/>
            <w:contextualSpacing/>
          </w:pPr>
        </w:pPrChange>
      </w:pPr>
      <w:r w:rsidRPr="003349CA">
        <w:rPr>
          <w:rPrChange w:id="959" w:author="Dattatraya More" w:date="2017-08-02T14:27:00Z">
            <w:rPr>
              <w:rFonts w:asciiTheme="minorHAnsi" w:hAnsiTheme="minorHAnsi"/>
              <w:bCs w:val="0"/>
              <w:sz w:val="18"/>
            </w:rPr>
          </w:rPrChange>
        </w:rPr>
        <w:t xml:space="preserve">        </w:t>
      </w:r>
      <w:proofErr w:type="spellStart"/>
      <w:proofErr w:type="gramStart"/>
      <w:r w:rsidRPr="003349CA">
        <w:rPr>
          <w:rPrChange w:id="960" w:author="Dattatraya More" w:date="2017-08-02T14:27:00Z">
            <w:rPr>
              <w:rFonts w:asciiTheme="minorHAnsi" w:hAnsiTheme="minorHAnsi"/>
              <w:bCs w:val="0"/>
              <w:sz w:val="18"/>
            </w:rPr>
          </w:rPrChange>
        </w:rPr>
        <w:t>deconv</w:t>
      </w:r>
      <w:proofErr w:type="spellEnd"/>
      <w:proofErr w:type="gramEnd"/>
      <w:r w:rsidRPr="003349CA">
        <w:rPr>
          <w:rPrChange w:id="961" w:author="Dattatraya More" w:date="2017-08-02T14:27:00Z">
            <w:rPr>
              <w:rFonts w:asciiTheme="minorHAnsi" w:hAnsiTheme="minorHAnsi"/>
              <w:bCs w:val="0"/>
              <w:sz w:val="18"/>
            </w:rPr>
          </w:rPrChange>
        </w:rPr>
        <w:t xml:space="preserve"> = </w:t>
      </w:r>
      <w:proofErr w:type="spellStart"/>
      <w:r w:rsidRPr="003349CA">
        <w:rPr>
          <w:rPrChange w:id="962" w:author="Dattatraya More" w:date="2017-08-02T14:27:00Z">
            <w:rPr>
              <w:rFonts w:asciiTheme="minorHAnsi" w:hAnsiTheme="minorHAnsi"/>
              <w:bCs w:val="0"/>
              <w:sz w:val="18"/>
            </w:rPr>
          </w:rPrChange>
        </w:rPr>
        <w:t>layers.conv2d_transpose</w:t>
      </w:r>
      <w:proofErr w:type="spellEnd"/>
      <w:r w:rsidRPr="003349CA">
        <w:rPr>
          <w:rPrChange w:id="963" w:author="Dattatraya More" w:date="2017-08-02T14:27:00Z">
            <w:rPr>
              <w:rFonts w:asciiTheme="minorHAnsi" w:hAnsiTheme="minorHAnsi"/>
              <w:bCs w:val="0"/>
              <w:sz w:val="18"/>
            </w:rPr>
          </w:rPrChange>
        </w:rPr>
        <w:t>(input,</w:t>
      </w:r>
    </w:p>
    <w:p w14:paraId="47D7060E" w14:textId="77777777" w:rsidR="00F1191C" w:rsidRPr="003349CA" w:rsidRDefault="00F1191C">
      <w:pPr>
        <w:pStyle w:val="CodePACKT"/>
        <w:rPr>
          <w:rPrChange w:id="964" w:author="Dattatraya More" w:date="2017-08-02T14:27:00Z">
            <w:rPr>
              <w:rFonts w:asciiTheme="minorHAnsi" w:hAnsiTheme="minorHAnsi"/>
              <w:sz w:val="18"/>
              <w:szCs w:val="18"/>
            </w:rPr>
          </w:rPrChange>
        </w:rPr>
        <w:pPrChange w:id="965" w:author="Dattatraya More" w:date="2017-08-02T14:27:00Z">
          <w:pPr>
            <w:spacing w:after="240"/>
            <w:contextualSpacing/>
          </w:pPr>
        </w:pPrChange>
      </w:pPr>
      <w:r w:rsidRPr="003349CA">
        <w:rPr>
          <w:rPrChange w:id="966" w:author="Dattatraya More" w:date="2017-08-02T14:27:00Z">
            <w:rPr>
              <w:rFonts w:asciiTheme="minorHAnsi" w:hAnsiTheme="minorHAnsi"/>
              <w:bCs w:val="0"/>
              <w:sz w:val="18"/>
            </w:rPr>
          </w:rPrChange>
        </w:rPr>
        <w:t xml:space="preserve">            </w:t>
      </w:r>
      <w:proofErr w:type="spellStart"/>
      <w:r w:rsidRPr="003349CA">
        <w:rPr>
          <w:rPrChange w:id="967" w:author="Dattatraya More" w:date="2017-08-02T14:27:00Z">
            <w:rPr>
              <w:rFonts w:asciiTheme="minorHAnsi" w:hAnsiTheme="minorHAnsi"/>
              <w:bCs w:val="0"/>
              <w:sz w:val="18"/>
            </w:rPr>
          </w:rPrChange>
        </w:rPr>
        <w:t>num_outputs</w:t>
      </w:r>
      <w:proofErr w:type="spellEnd"/>
      <w:r w:rsidRPr="003349CA">
        <w:rPr>
          <w:rPrChange w:id="968" w:author="Dattatraya More" w:date="2017-08-02T14:27:00Z">
            <w:rPr>
              <w:rFonts w:asciiTheme="minorHAnsi" w:hAnsiTheme="minorHAnsi"/>
              <w:bCs w:val="0"/>
              <w:sz w:val="18"/>
            </w:rPr>
          </w:rPrChange>
        </w:rPr>
        <w:t>=</w:t>
      </w:r>
      <w:proofErr w:type="spellStart"/>
      <w:r w:rsidRPr="003349CA">
        <w:rPr>
          <w:rPrChange w:id="969" w:author="Dattatraya More" w:date="2017-08-02T14:27:00Z">
            <w:rPr>
              <w:rFonts w:asciiTheme="minorHAnsi" w:hAnsiTheme="minorHAnsi"/>
              <w:bCs w:val="0"/>
              <w:sz w:val="18"/>
            </w:rPr>
          </w:rPrChange>
        </w:rPr>
        <w:t>output_shape</w:t>
      </w:r>
      <w:proofErr w:type="spellEnd"/>
      <w:r w:rsidRPr="003349CA">
        <w:rPr>
          <w:rPrChange w:id="970" w:author="Dattatraya More" w:date="2017-08-02T14:27:00Z">
            <w:rPr>
              <w:rFonts w:asciiTheme="minorHAnsi" w:hAnsiTheme="minorHAnsi"/>
              <w:bCs w:val="0"/>
              <w:sz w:val="18"/>
            </w:rPr>
          </w:rPrChange>
        </w:rPr>
        <w:t>,</w:t>
      </w:r>
    </w:p>
    <w:p w14:paraId="1F1028F2" w14:textId="77777777" w:rsidR="00F1191C" w:rsidRPr="003349CA" w:rsidRDefault="00F1191C">
      <w:pPr>
        <w:pStyle w:val="CodePACKT"/>
        <w:rPr>
          <w:rPrChange w:id="971" w:author="Dattatraya More" w:date="2017-08-02T14:27:00Z">
            <w:rPr>
              <w:rFonts w:asciiTheme="minorHAnsi" w:hAnsiTheme="minorHAnsi"/>
              <w:sz w:val="18"/>
              <w:szCs w:val="18"/>
            </w:rPr>
          </w:rPrChange>
        </w:rPr>
        <w:pPrChange w:id="972" w:author="Dattatraya More" w:date="2017-08-02T14:27:00Z">
          <w:pPr>
            <w:spacing w:after="240"/>
            <w:contextualSpacing/>
          </w:pPr>
        </w:pPrChange>
      </w:pPr>
      <w:r w:rsidRPr="003349CA">
        <w:rPr>
          <w:rPrChange w:id="973" w:author="Dattatraya More" w:date="2017-08-02T14:27:00Z">
            <w:rPr>
              <w:rFonts w:asciiTheme="minorHAnsi" w:hAnsiTheme="minorHAnsi"/>
              <w:bCs w:val="0"/>
              <w:sz w:val="18"/>
            </w:rPr>
          </w:rPrChange>
        </w:rPr>
        <w:t xml:space="preserve">            weights_initializer=tf.truncated_normal_</w:t>
      </w:r>
      <w:proofErr w:type="gramStart"/>
      <w:r w:rsidRPr="003349CA">
        <w:rPr>
          <w:rPrChange w:id="974" w:author="Dattatraya More" w:date="2017-08-02T14:27:00Z">
            <w:rPr>
              <w:rFonts w:asciiTheme="minorHAnsi" w:hAnsiTheme="minorHAnsi"/>
              <w:bCs w:val="0"/>
              <w:sz w:val="18"/>
            </w:rPr>
          </w:rPrChange>
        </w:rPr>
        <w:t>initializer(</w:t>
      </w:r>
      <w:proofErr w:type="gramEnd"/>
      <w:r w:rsidRPr="003349CA">
        <w:rPr>
          <w:rPrChange w:id="975" w:author="Dattatraya More" w:date="2017-08-02T14:27:00Z">
            <w:rPr>
              <w:rFonts w:asciiTheme="minorHAnsi" w:hAnsiTheme="minorHAnsi"/>
              <w:bCs w:val="0"/>
              <w:sz w:val="18"/>
            </w:rPr>
          </w:rPrChange>
        </w:rPr>
        <w:t>stddev=stddev),</w:t>
      </w:r>
    </w:p>
    <w:p w14:paraId="49FF87EE" w14:textId="77777777" w:rsidR="00F1191C" w:rsidRPr="003349CA" w:rsidRDefault="00F1191C">
      <w:pPr>
        <w:pStyle w:val="CodePACKT"/>
        <w:rPr>
          <w:rPrChange w:id="976" w:author="Dattatraya More" w:date="2017-08-02T14:27:00Z">
            <w:rPr>
              <w:rFonts w:asciiTheme="minorHAnsi" w:hAnsiTheme="minorHAnsi"/>
              <w:sz w:val="18"/>
              <w:szCs w:val="18"/>
            </w:rPr>
          </w:rPrChange>
        </w:rPr>
        <w:pPrChange w:id="977" w:author="Dattatraya More" w:date="2017-08-02T14:27:00Z">
          <w:pPr>
            <w:spacing w:after="240"/>
            <w:contextualSpacing/>
          </w:pPr>
        </w:pPrChange>
      </w:pPr>
      <w:r w:rsidRPr="003349CA">
        <w:rPr>
          <w:rPrChange w:id="978" w:author="Dattatraya More" w:date="2017-08-02T14:27:00Z">
            <w:rPr>
              <w:rFonts w:asciiTheme="minorHAnsi" w:hAnsiTheme="minorHAnsi"/>
              <w:bCs w:val="0"/>
              <w:sz w:val="18"/>
            </w:rPr>
          </w:rPrChange>
        </w:rPr>
        <w:t xml:space="preserve">            </w:t>
      </w:r>
      <w:proofErr w:type="spellStart"/>
      <w:r w:rsidRPr="003349CA">
        <w:rPr>
          <w:rPrChange w:id="979" w:author="Dattatraya More" w:date="2017-08-02T14:27:00Z">
            <w:rPr>
              <w:rFonts w:asciiTheme="minorHAnsi" w:hAnsiTheme="minorHAnsi"/>
              <w:bCs w:val="0"/>
              <w:sz w:val="18"/>
            </w:rPr>
          </w:rPrChange>
        </w:rPr>
        <w:t>biases_initializer</w:t>
      </w:r>
      <w:proofErr w:type="spellEnd"/>
      <w:r w:rsidRPr="003349CA">
        <w:rPr>
          <w:rPrChange w:id="980" w:author="Dattatraya More" w:date="2017-08-02T14:27:00Z">
            <w:rPr>
              <w:rFonts w:asciiTheme="minorHAnsi" w:hAnsiTheme="minorHAnsi"/>
              <w:bCs w:val="0"/>
              <w:sz w:val="18"/>
            </w:rPr>
          </w:rPrChange>
        </w:rPr>
        <w:t>=</w:t>
      </w:r>
      <w:proofErr w:type="spellStart"/>
      <w:r w:rsidRPr="003349CA">
        <w:rPr>
          <w:rPrChange w:id="981" w:author="Dattatraya More" w:date="2017-08-02T14:27:00Z">
            <w:rPr>
              <w:rFonts w:asciiTheme="minorHAnsi" w:hAnsiTheme="minorHAnsi"/>
              <w:bCs w:val="0"/>
              <w:sz w:val="18"/>
            </w:rPr>
          </w:rPrChange>
        </w:rPr>
        <w:t>tf.zeros_</w:t>
      </w:r>
      <w:proofErr w:type="gramStart"/>
      <w:r w:rsidRPr="003349CA">
        <w:rPr>
          <w:rPrChange w:id="982" w:author="Dattatraya More" w:date="2017-08-02T14:27:00Z">
            <w:rPr>
              <w:rFonts w:asciiTheme="minorHAnsi" w:hAnsiTheme="minorHAnsi"/>
              <w:bCs w:val="0"/>
              <w:sz w:val="18"/>
            </w:rPr>
          </w:rPrChange>
        </w:rPr>
        <w:t>initializer</w:t>
      </w:r>
      <w:proofErr w:type="spellEnd"/>
      <w:r w:rsidRPr="003349CA">
        <w:rPr>
          <w:rPrChange w:id="983" w:author="Dattatraya More" w:date="2017-08-02T14:27:00Z">
            <w:rPr>
              <w:rFonts w:asciiTheme="minorHAnsi" w:hAnsiTheme="minorHAnsi"/>
              <w:bCs w:val="0"/>
              <w:sz w:val="18"/>
            </w:rPr>
          </w:rPrChange>
        </w:rPr>
        <w:t>(</w:t>
      </w:r>
      <w:proofErr w:type="gramEnd"/>
      <w:r w:rsidRPr="003349CA">
        <w:rPr>
          <w:rPrChange w:id="984" w:author="Dattatraya More" w:date="2017-08-02T14:27:00Z">
            <w:rPr>
              <w:rFonts w:asciiTheme="minorHAnsi" w:hAnsiTheme="minorHAnsi"/>
              <w:bCs w:val="0"/>
              <w:sz w:val="18"/>
            </w:rPr>
          </w:rPrChange>
        </w:rPr>
        <w:t>),</w:t>
      </w:r>
    </w:p>
    <w:p w14:paraId="6B0EA241" w14:textId="77777777" w:rsidR="00F1191C" w:rsidRPr="003349CA" w:rsidRDefault="00F1191C">
      <w:pPr>
        <w:pStyle w:val="CodePACKT"/>
        <w:rPr>
          <w:rPrChange w:id="985" w:author="Dattatraya More" w:date="2017-08-02T14:27:00Z">
            <w:rPr>
              <w:rFonts w:asciiTheme="minorHAnsi" w:hAnsiTheme="minorHAnsi"/>
              <w:sz w:val="18"/>
              <w:szCs w:val="18"/>
            </w:rPr>
          </w:rPrChange>
        </w:rPr>
        <w:pPrChange w:id="986" w:author="Dattatraya More" w:date="2017-08-02T14:27:00Z">
          <w:pPr>
            <w:spacing w:after="240"/>
            <w:contextualSpacing/>
          </w:pPr>
        </w:pPrChange>
      </w:pPr>
      <w:r w:rsidRPr="003349CA">
        <w:rPr>
          <w:rPrChange w:id="987" w:author="Dattatraya More" w:date="2017-08-02T14:27:00Z">
            <w:rPr>
              <w:rFonts w:asciiTheme="minorHAnsi" w:hAnsiTheme="minorHAnsi"/>
              <w:bCs w:val="0"/>
              <w:sz w:val="18"/>
            </w:rPr>
          </w:rPrChange>
        </w:rPr>
        <w:t xml:space="preserve">            </w:t>
      </w:r>
      <w:proofErr w:type="spellStart"/>
      <w:r w:rsidRPr="003349CA">
        <w:rPr>
          <w:rPrChange w:id="988" w:author="Dattatraya More" w:date="2017-08-02T14:27:00Z">
            <w:rPr>
              <w:rFonts w:asciiTheme="minorHAnsi" w:hAnsiTheme="minorHAnsi"/>
              <w:bCs w:val="0"/>
              <w:sz w:val="18"/>
            </w:rPr>
          </w:rPrChange>
        </w:rPr>
        <w:t>kernel_size</w:t>
      </w:r>
      <w:proofErr w:type="spellEnd"/>
      <w:proofErr w:type="gramStart"/>
      <w:r w:rsidRPr="003349CA">
        <w:rPr>
          <w:rPrChange w:id="989" w:author="Dattatraya More" w:date="2017-08-02T14:27:00Z">
            <w:rPr>
              <w:rFonts w:asciiTheme="minorHAnsi" w:hAnsiTheme="minorHAnsi"/>
              <w:bCs w:val="0"/>
              <w:sz w:val="18"/>
            </w:rPr>
          </w:rPrChange>
        </w:rPr>
        <w:t>=[</w:t>
      </w:r>
      <w:proofErr w:type="gramEnd"/>
      <w:r w:rsidRPr="003349CA">
        <w:rPr>
          <w:rPrChange w:id="990" w:author="Dattatraya More" w:date="2017-08-02T14:27:00Z">
            <w:rPr>
              <w:rFonts w:asciiTheme="minorHAnsi" w:hAnsiTheme="minorHAnsi"/>
              <w:bCs w:val="0"/>
              <w:sz w:val="18"/>
            </w:rPr>
          </w:rPrChange>
        </w:rPr>
        <w:t>k, k], stride=[s, s], padding='VALID')</w:t>
      </w:r>
    </w:p>
    <w:p w14:paraId="2B738DED" w14:textId="77777777" w:rsidR="00F1191C" w:rsidRPr="003349CA" w:rsidRDefault="00F1191C">
      <w:pPr>
        <w:pStyle w:val="CodePACKT"/>
        <w:rPr>
          <w:rPrChange w:id="991" w:author="Dattatraya More" w:date="2017-08-02T14:27:00Z">
            <w:rPr>
              <w:rFonts w:asciiTheme="minorHAnsi" w:hAnsiTheme="minorHAnsi"/>
              <w:sz w:val="18"/>
              <w:szCs w:val="18"/>
            </w:rPr>
          </w:rPrChange>
        </w:rPr>
        <w:pPrChange w:id="992" w:author="Dattatraya More" w:date="2017-08-02T14:27:00Z">
          <w:pPr>
            <w:spacing w:after="240"/>
            <w:contextualSpacing/>
          </w:pPr>
        </w:pPrChange>
      </w:pPr>
      <w:r w:rsidRPr="003349CA">
        <w:rPr>
          <w:rPrChange w:id="993" w:author="Dattatraya More" w:date="2017-08-02T14:27:00Z">
            <w:rPr>
              <w:rFonts w:asciiTheme="minorHAnsi" w:hAnsiTheme="minorHAnsi"/>
              <w:bCs w:val="0"/>
              <w:sz w:val="18"/>
            </w:rPr>
          </w:rPrChange>
        </w:rPr>
        <w:t xml:space="preserve">        </w:t>
      </w:r>
      <w:proofErr w:type="gramStart"/>
      <w:r w:rsidRPr="003349CA">
        <w:rPr>
          <w:rPrChange w:id="994" w:author="Dattatraya More" w:date="2017-08-02T14:27:00Z">
            <w:rPr>
              <w:rFonts w:asciiTheme="minorHAnsi" w:hAnsiTheme="minorHAnsi"/>
              <w:bCs w:val="0"/>
              <w:sz w:val="18"/>
            </w:rPr>
          </w:rPrChange>
        </w:rPr>
        <w:t>if</w:t>
      </w:r>
      <w:proofErr w:type="gramEnd"/>
      <w:r w:rsidRPr="003349CA">
        <w:rPr>
          <w:rPrChange w:id="995" w:author="Dattatraya More" w:date="2017-08-02T14:27:00Z">
            <w:rPr>
              <w:rFonts w:asciiTheme="minorHAnsi" w:hAnsiTheme="minorHAnsi"/>
              <w:bCs w:val="0"/>
              <w:sz w:val="18"/>
            </w:rPr>
          </w:rPrChange>
        </w:rPr>
        <w:t xml:space="preserve"> </w:t>
      </w:r>
      <w:proofErr w:type="spellStart"/>
      <w:r w:rsidRPr="003349CA">
        <w:rPr>
          <w:rPrChange w:id="996" w:author="Dattatraya More" w:date="2017-08-02T14:27:00Z">
            <w:rPr>
              <w:rFonts w:asciiTheme="minorHAnsi" w:hAnsiTheme="minorHAnsi"/>
              <w:bCs w:val="0"/>
              <w:sz w:val="18"/>
            </w:rPr>
          </w:rPrChange>
        </w:rPr>
        <w:t>activation_fn</w:t>
      </w:r>
      <w:proofErr w:type="spellEnd"/>
      <w:r w:rsidRPr="003349CA">
        <w:rPr>
          <w:rPrChange w:id="997" w:author="Dattatraya More" w:date="2017-08-02T14:27:00Z">
            <w:rPr>
              <w:rFonts w:asciiTheme="minorHAnsi" w:hAnsiTheme="minorHAnsi"/>
              <w:bCs w:val="0"/>
              <w:sz w:val="18"/>
            </w:rPr>
          </w:rPrChange>
        </w:rPr>
        <w:t xml:space="preserve"> == '</w:t>
      </w:r>
      <w:proofErr w:type="spellStart"/>
      <w:r w:rsidRPr="003349CA">
        <w:rPr>
          <w:rPrChange w:id="998" w:author="Dattatraya More" w:date="2017-08-02T14:27:00Z">
            <w:rPr>
              <w:rFonts w:asciiTheme="minorHAnsi" w:hAnsiTheme="minorHAnsi"/>
              <w:bCs w:val="0"/>
              <w:sz w:val="18"/>
            </w:rPr>
          </w:rPrChange>
        </w:rPr>
        <w:t>relu</w:t>
      </w:r>
      <w:proofErr w:type="spellEnd"/>
      <w:r w:rsidRPr="003349CA">
        <w:rPr>
          <w:rPrChange w:id="999" w:author="Dattatraya More" w:date="2017-08-02T14:27:00Z">
            <w:rPr>
              <w:rFonts w:asciiTheme="minorHAnsi" w:hAnsiTheme="minorHAnsi"/>
              <w:bCs w:val="0"/>
              <w:sz w:val="18"/>
            </w:rPr>
          </w:rPrChange>
        </w:rPr>
        <w:t>':</w:t>
      </w:r>
    </w:p>
    <w:p w14:paraId="0B188FBF" w14:textId="77777777" w:rsidR="00F1191C" w:rsidRPr="003349CA" w:rsidRDefault="00F1191C">
      <w:pPr>
        <w:pStyle w:val="CodePACKT"/>
        <w:rPr>
          <w:rPrChange w:id="1000" w:author="Dattatraya More" w:date="2017-08-02T14:27:00Z">
            <w:rPr>
              <w:rFonts w:asciiTheme="minorHAnsi" w:hAnsiTheme="minorHAnsi"/>
              <w:sz w:val="18"/>
              <w:szCs w:val="18"/>
            </w:rPr>
          </w:rPrChange>
        </w:rPr>
        <w:pPrChange w:id="1001" w:author="Dattatraya More" w:date="2017-08-02T14:27:00Z">
          <w:pPr>
            <w:spacing w:after="240"/>
            <w:contextualSpacing/>
          </w:pPr>
        </w:pPrChange>
      </w:pPr>
      <w:r w:rsidRPr="003349CA">
        <w:rPr>
          <w:rPrChange w:id="1002" w:author="Dattatraya More" w:date="2017-08-02T14:27:00Z">
            <w:rPr>
              <w:rFonts w:asciiTheme="minorHAnsi" w:hAnsiTheme="minorHAnsi"/>
              <w:bCs w:val="0"/>
              <w:sz w:val="18"/>
            </w:rPr>
          </w:rPrChange>
        </w:rPr>
        <w:t xml:space="preserve">            </w:t>
      </w:r>
      <w:proofErr w:type="spellStart"/>
      <w:proofErr w:type="gramStart"/>
      <w:r w:rsidRPr="003349CA">
        <w:rPr>
          <w:rPrChange w:id="1003" w:author="Dattatraya More" w:date="2017-08-02T14:27:00Z">
            <w:rPr>
              <w:rFonts w:asciiTheme="minorHAnsi" w:hAnsiTheme="minorHAnsi"/>
              <w:bCs w:val="0"/>
              <w:sz w:val="18"/>
            </w:rPr>
          </w:rPrChange>
        </w:rPr>
        <w:t>deconv</w:t>
      </w:r>
      <w:proofErr w:type="spellEnd"/>
      <w:proofErr w:type="gramEnd"/>
      <w:r w:rsidRPr="003349CA">
        <w:rPr>
          <w:rPrChange w:id="1004" w:author="Dattatraya More" w:date="2017-08-02T14:27:00Z">
            <w:rPr>
              <w:rFonts w:asciiTheme="minorHAnsi" w:hAnsiTheme="minorHAnsi"/>
              <w:bCs w:val="0"/>
              <w:sz w:val="18"/>
            </w:rPr>
          </w:rPrChange>
        </w:rPr>
        <w:t xml:space="preserve"> = </w:t>
      </w:r>
      <w:proofErr w:type="spellStart"/>
      <w:r w:rsidRPr="003349CA">
        <w:rPr>
          <w:rPrChange w:id="1005" w:author="Dattatraya More" w:date="2017-08-02T14:27:00Z">
            <w:rPr>
              <w:rFonts w:asciiTheme="minorHAnsi" w:hAnsiTheme="minorHAnsi"/>
              <w:bCs w:val="0"/>
              <w:sz w:val="18"/>
            </w:rPr>
          </w:rPrChange>
        </w:rPr>
        <w:t>tf.nn.relu</w:t>
      </w:r>
      <w:proofErr w:type="spellEnd"/>
      <w:r w:rsidRPr="003349CA">
        <w:rPr>
          <w:rPrChange w:id="1006" w:author="Dattatraya More" w:date="2017-08-02T14:27:00Z">
            <w:rPr>
              <w:rFonts w:asciiTheme="minorHAnsi" w:hAnsiTheme="minorHAnsi"/>
              <w:bCs w:val="0"/>
              <w:sz w:val="18"/>
            </w:rPr>
          </w:rPrChange>
        </w:rPr>
        <w:t>(</w:t>
      </w:r>
      <w:proofErr w:type="spellStart"/>
      <w:r w:rsidRPr="003349CA">
        <w:rPr>
          <w:rPrChange w:id="1007" w:author="Dattatraya More" w:date="2017-08-02T14:27:00Z">
            <w:rPr>
              <w:rFonts w:asciiTheme="minorHAnsi" w:hAnsiTheme="minorHAnsi"/>
              <w:bCs w:val="0"/>
              <w:sz w:val="18"/>
            </w:rPr>
          </w:rPrChange>
        </w:rPr>
        <w:t>deconv</w:t>
      </w:r>
      <w:proofErr w:type="spellEnd"/>
      <w:r w:rsidRPr="003349CA">
        <w:rPr>
          <w:rPrChange w:id="1008" w:author="Dattatraya More" w:date="2017-08-02T14:27:00Z">
            <w:rPr>
              <w:rFonts w:asciiTheme="minorHAnsi" w:hAnsiTheme="minorHAnsi"/>
              <w:bCs w:val="0"/>
              <w:sz w:val="18"/>
            </w:rPr>
          </w:rPrChange>
        </w:rPr>
        <w:t>)</w:t>
      </w:r>
    </w:p>
    <w:p w14:paraId="484F5346" w14:textId="77777777" w:rsidR="00F1191C" w:rsidRPr="003349CA" w:rsidRDefault="00F1191C">
      <w:pPr>
        <w:pStyle w:val="CodePACKT"/>
        <w:rPr>
          <w:rPrChange w:id="1009" w:author="Dattatraya More" w:date="2017-08-02T14:27:00Z">
            <w:rPr>
              <w:rFonts w:asciiTheme="minorHAnsi" w:hAnsiTheme="minorHAnsi"/>
              <w:sz w:val="18"/>
              <w:szCs w:val="18"/>
            </w:rPr>
          </w:rPrChange>
        </w:rPr>
        <w:pPrChange w:id="1010" w:author="Dattatraya More" w:date="2017-08-02T14:27:00Z">
          <w:pPr>
            <w:spacing w:after="240"/>
            <w:contextualSpacing/>
          </w:pPr>
        </w:pPrChange>
      </w:pPr>
      <w:r w:rsidRPr="003349CA">
        <w:rPr>
          <w:rPrChange w:id="1011" w:author="Dattatraya More" w:date="2017-08-02T14:27:00Z">
            <w:rPr>
              <w:rFonts w:asciiTheme="minorHAnsi" w:hAnsiTheme="minorHAnsi"/>
              <w:bCs w:val="0"/>
              <w:sz w:val="18"/>
            </w:rPr>
          </w:rPrChange>
        </w:rPr>
        <w:t xml:space="preserve">            </w:t>
      </w:r>
      <w:proofErr w:type="spellStart"/>
      <w:proofErr w:type="gramStart"/>
      <w:r w:rsidRPr="003349CA">
        <w:rPr>
          <w:rPrChange w:id="1012" w:author="Dattatraya More" w:date="2017-08-02T14:27:00Z">
            <w:rPr>
              <w:rFonts w:asciiTheme="minorHAnsi" w:hAnsiTheme="minorHAnsi"/>
              <w:bCs w:val="0"/>
              <w:sz w:val="18"/>
            </w:rPr>
          </w:rPrChange>
        </w:rPr>
        <w:t>bn</w:t>
      </w:r>
      <w:proofErr w:type="spellEnd"/>
      <w:proofErr w:type="gramEnd"/>
      <w:r w:rsidRPr="003349CA">
        <w:rPr>
          <w:rPrChange w:id="1013" w:author="Dattatraya More" w:date="2017-08-02T14:27:00Z">
            <w:rPr>
              <w:rFonts w:asciiTheme="minorHAnsi" w:hAnsiTheme="minorHAnsi"/>
              <w:bCs w:val="0"/>
              <w:sz w:val="18"/>
            </w:rPr>
          </w:rPrChange>
        </w:rPr>
        <w:t xml:space="preserve"> = </w:t>
      </w:r>
      <w:proofErr w:type="spellStart"/>
      <w:r w:rsidRPr="003349CA">
        <w:rPr>
          <w:rPrChange w:id="1014" w:author="Dattatraya More" w:date="2017-08-02T14:27:00Z">
            <w:rPr>
              <w:rFonts w:asciiTheme="minorHAnsi" w:hAnsiTheme="minorHAnsi"/>
              <w:bCs w:val="0"/>
              <w:sz w:val="18"/>
            </w:rPr>
          </w:rPrChange>
        </w:rPr>
        <w:t>tf.contrib.layers.batch_norm</w:t>
      </w:r>
      <w:proofErr w:type="spellEnd"/>
      <w:r w:rsidRPr="003349CA">
        <w:rPr>
          <w:rPrChange w:id="1015" w:author="Dattatraya More" w:date="2017-08-02T14:27:00Z">
            <w:rPr>
              <w:rFonts w:asciiTheme="minorHAnsi" w:hAnsiTheme="minorHAnsi"/>
              <w:bCs w:val="0"/>
              <w:sz w:val="18"/>
            </w:rPr>
          </w:rPrChange>
        </w:rPr>
        <w:t>(</w:t>
      </w:r>
      <w:proofErr w:type="spellStart"/>
      <w:r w:rsidRPr="003349CA">
        <w:rPr>
          <w:rPrChange w:id="1016" w:author="Dattatraya More" w:date="2017-08-02T14:27:00Z">
            <w:rPr>
              <w:rFonts w:asciiTheme="minorHAnsi" w:hAnsiTheme="minorHAnsi"/>
              <w:bCs w:val="0"/>
              <w:sz w:val="18"/>
            </w:rPr>
          </w:rPrChange>
        </w:rPr>
        <w:t>deconv</w:t>
      </w:r>
      <w:proofErr w:type="spellEnd"/>
      <w:r w:rsidRPr="003349CA">
        <w:rPr>
          <w:rPrChange w:id="1017" w:author="Dattatraya More" w:date="2017-08-02T14:27:00Z">
            <w:rPr>
              <w:rFonts w:asciiTheme="minorHAnsi" w:hAnsiTheme="minorHAnsi"/>
              <w:bCs w:val="0"/>
              <w:sz w:val="18"/>
            </w:rPr>
          </w:rPrChange>
        </w:rPr>
        <w:t xml:space="preserve">, center=True, scale=True, </w:t>
      </w:r>
    </w:p>
    <w:p w14:paraId="263A89CF" w14:textId="77777777" w:rsidR="00F1191C" w:rsidRPr="003349CA" w:rsidRDefault="00F1191C">
      <w:pPr>
        <w:pStyle w:val="CodePACKT"/>
        <w:rPr>
          <w:rPrChange w:id="1018" w:author="Dattatraya More" w:date="2017-08-02T14:27:00Z">
            <w:rPr>
              <w:rFonts w:asciiTheme="minorHAnsi" w:hAnsiTheme="minorHAnsi"/>
              <w:sz w:val="18"/>
              <w:szCs w:val="18"/>
            </w:rPr>
          </w:rPrChange>
        </w:rPr>
        <w:pPrChange w:id="1019" w:author="Dattatraya More" w:date="2017-08-02T14:27:00Z">
          <w:pPr>
            <w:spacing w:after="240"/>
            <w:contextualSpacing/>
          </w:pPr>
        </w:pPrChange>
      </w:pPr>
      <w:r w:rsidRPr="003349CA">
        <w:rPr>
          <w:rPrChange w:id="1020" w:author="Dattatraya More" w:date="2017-08-02T14:27:00Z">
            <w:rPr>
              <w:rFonts w:asciiTheme="minorHAnsi" w:hAnsiTheme="minorHAnsi"/>
              <w:bCs w:val="0"/>
              <w:sz w:val="18"/>
            </w:rPr>
          </w:rPrChange>
        </w:rPr>
        <w:t xml:space="preserve">                </w:t>
      </w:r>
      <w:proofErr w:type="gramStart"/>
      <w:r w:rsidRPr="003349CA">
        <w:rPr>
          <w:rPrChange w:id="1021" w:author="Dattatraya More" w:date="2017-08-02T14:27:00Z">
            <w:rPr>
              <w:rFonts w:asciiTheme="minorHAnsi" w:hAnsiTheme="minorHAnsi"/>
              <w:bCs w:val="0"/>
              <w:sz w:val="18"/>
            </w:rPr>
          </w:rPrChange>
        </w:rPr>
        <w:t>decay=</w:t>
      </w:r>
      <w:proofErr w:type="gramEnd"/>
      <w:r w:rsidRPr="003349CA">
        <w:rPr>
          <w:rPrChange w:id="1022" w:author="Dattatraya More" w:date="2017-08-02T14:27:00Z">
            <w:rPr>
              <w:rFonts w:asciiTheme="minorHAnsi" w:hAnsiTheme="minorHAnsi"/>
              <w:bCs w:val="0"/>
              <w:sz w:val="18"/>
            </w:rPr>
          </w:rPrChange>
        </w:rPr>
        <w:t xml:space="preserve">0.9, </w:t>
      </w:r>
      <w:proofErr w:type="spellStart"/>
      <w:r w:rsidRPr="003349CA">
        <w:rPr>
          <w:rPrChange w:id="1023" w:author="Dattatraya More" w:date="2017-08-02T14:27:00Z">
            <w:rPr>
              <w:rFonts w:asciiTheme="minorHAnsi" w:hAnsiTheme="minorHAnsi"/>
              <w:bCs w:val="0"/>
              <w:sz w:val="18"/>
            </w:rPr>
          </w:rPrChange>
        </w:rPr>
        <w:t>is_training</w:t>
      </w:r>
      <w:proofErr w:type="spellEnd"/>
      <w:r w:rsidRPr="003349CA">
        <w:rPr>
          <w:rPrChange w:id="1024" w:author="Dattatraya More" w:date="2017-08-02T14:27:00Z">
            <w:rPr>
              <w:rFonts w:asciiTheme="minorHAnsi" w:hAnsiTheme="minorHAnsi"/>
              <w:bCs w:val="0"/>
              <w:sz w:val="18"/>
            </w:rPr>
          </w:rPrChange>
        </w:rPr>
        <w:t>=</w:t>
      </w:r>
      <w:proofErr w:type="spellStart"/>
      <w:r w:rsidRPr="003349CA">
        <w:rPr>
          <w:rPrChange w:id="1025" w:author="Dattatraya More" w:date="2017-08-02T14:27:00Z">
            <w:rPr>
              <w:rFonts w:asciiTheme="minorHAnsi" w:hAnsiTheme="minorHAnsi"/>
              <w:bCs w:val="0"/>
              <w:sz w:val="18"/>
            </w:rPr>
          </w:rPrChange>
        </w:rPr>
        <w:t>is_train</w:t>
      </w:r>
      <w:proofErr w:type="spellEnd"/>
      <w:r w:rsidRPr="003349CA">
        <w:rPr>
          <w:rPrChange w:id="1026" w:author="Dattatraya More" w:date="2017-08-02T14:27:00Z">
            <w:rPr>
              <w:rFonts w:asciiTheme="minorHAnsi" w:hAnsiTheme="minorHAnsi"/>
              <w:bCs w:val="0"/>
              <w:sz w:val="18"/>
            </w:rPr>
          </w:rPrChange>
        </w:rPr>
        <w:t xml:space="preserve">, </w:t>
      </w:r>
      <w:proofErr w:type="spellStart"/>
      <w:r w:rsidRPr="003349CA">
        <w:rPr>
          <w:rPrChange w:id="1027" w:author="Dattatraya More" w:date="2017-08-02T14:27:00Z">
            <w:rPr>
              <w:rFonts w:asciiTheme="minorHAnsi" w:hAnsiTheme="minorHAnsi"/>
              <w:bCs w:val="0"/>
              <w:sz w:val="18"/>
            </w:rPr>
          </w:rPrChange>
        </w:rPr>
        <w:t>updates_collections</w:t>
      </w:r>
      <w:proofErr w:type="spellEnd"/>
      <w:r w:rsidRPr="003349CA">
        <w:rPr>
          <w:rPrChange w:id="1028" w:author="Dattatraya More" w:date="2017-08-02T14:27:00Z">
            <w:rPr>
              <w:rFonts w:asciiTheme="minorHAnsi" w:hAnsiTheme="minorHAnsi"/>
              <w:bCs w:val="0"/>
              <w:sz w:val="18"/>
            </w:rPr>
          </w:rPrChange>
        </w:rPr>
        <w:t>=None)</w:t>
      </w:r>
    </w:p>
    <w:p w14:paraId="2EC59AD3" w14:textId="77777777" w:rsidR="00F1191C" w:rsidRPr="003349CA" w:rsidRDefault="00F1191C">
      <w:pPr>
        <w:pStyle w:val="CodePACKT"/>
        <w:rPr>
          <w:rPrChange w:id="1029" w:author="Dattatraya More" w:date="2017-08-02T14:27:00Z">
            <w:rPr>
              <w:rFonts w:asciiTheme="minorHAnsi" w:hAnsiTheme="minorHAnsi"/>
              <w:sz w:val="18"/>
              <w:szCs w:val="18"/>
            </w:rPr>
          </w:rPrChange>
        </w:rPr>
        <w:pPrChange w:id="1030" w:author="Dattatraya More" w:date="2017-08-02T14:27:00Z">
          <w:pPr>
            <w:spacing w:after="240"/>
            <w:contextualSpacing/>
          </w:pPr>
        </w:pPrChange>
      </w:pPr>
      <w:r w:rsidRPr="003349CA">
        <w:rPr>
          <w:rPrChange w:id="1031" w:author="Dattatraya More" w:date="2017-08-02T14:27:00Z">
            <w:rPr>
              <w:rFonts w:asciiTheme="minorHAnsi" w:hAnsiTheme="minorHAnsi"/>
              <w:bCs w:val="0"/>
              <w:sz w:val="18"/>
            </w:rPr>
          </w:rPrChange>
        </w:rPr>
        <w:t xml:space="preserve">        </w:t>
      </w:r>
      <w:proofErr w:type="spellStart"/>
      <w:proofErr w:type="gramStart"/>
      <w:r w:rsidRPr="003349CA">
        <w:rPr>
          <w:rPrChange w:id="1032" w:author="Dattatraya More" w:date="2017-08-02T14:27:00Z">
            <w:rPr>
              <w:rFonts w:asciiTheme="minorHAnsi" w:hAnsiTheme="minorHAnsi"/>
              <w:bCs w:val="0"/>
              <w:sz w:val="18"/>
            </w:rPr>
          </w:rPrChange>
        </w:rPr>
        <w:t>elif</w:t>
      </w:r>
      <w:proofErr w:type="spellEnd"/>
      <w:proofErr w:type="gramEnd"/>
      <w:r w:rsidRPr="003349CA">
        <w:rPr>
          <w:rPrChange w:id="1033" w:author="Dattatraya More" w:date="2017-08-02T14:27:00Z">
            <w:rPr>
              <w:rFonts w:asciiTheme="minorHAnsi" w:hAnsiTheme="minorHAnsi"/>
              <w:bCs w:val="0"/>
              <w:sz w:val="18"/>
            </w:rPr>
          </w:rPrChange>
        </w:rPr>
        <w:t xml:space="preserve"> </w:t>
      </w:r>
      <w:proofErr w:type="spellStart"/>
      <w:r w:rsidRPr="003349CA">
        <w:rPr>
          <w:rPrChange w:id="1034" w:author="Dattatraya More" w:date="2017-08-02T14:27:00Z">
            <w:rPr>
              <w:rFonts w:asciiTheme="minorHAnsi" w:hAnsiTheme="minorHAnsi"/>
              <w:bCs w:val="0"/>
              <w:sz w:val="18"/>
            </w:rPr>
          </w:rPrChange>
        </w:rPr>
        <w:t>activation_fn</w:t>
      </w:r>
      <w:proofErr w:type="spellEnd"/>
      <w:r w:rsidRPr="003349CA">
        <w:rPr>
          <w:rPrChange w:id="1035" w:author="Dattatraya More" w:date="2017-08-02T14:27:00Z">
            <w:rPr>
              <w:rFonts w:asciiTheme="minorHAnsi" w:hAnsiTheme="minorHAnsi"/>
              <w:bCs w:val="0"/>
              <w:sz w:val="18"/>
            </w:rPr>
          </w:rPrChange>
        </w:rPr>
        <w:t xml:space="preserve"> == '</w:t>
      </w:r>
      <w:proofErr w:type="spellStart"/>
      <w:r w:rsidRPr="003349CA">
        <w:rPr>
          <w:rPrChange w:id="1036" w:author="Dattatraya More" w:date="2017-08-02T14:27:00Z">
            <w:rPr>
              <w:rFonts w:asciiTheme="minorHAnsi" w:hAnsiTheme="minorHAnsi"/>
              <w:bCs w:val="0"/>
              <w:sz w:val="18"/>
            </w:rPr>
          </w:rPrChange>
        </w:rPr>
        <w:t>tanh</w:t>
      </w:r>
      <w:proofErr w:type="spellEnd"/>
      <w:r w:rsidRPr="003349CA">
        <w:rPr>
          <w:rPrChange w:id="1037" w:author="Dattatraya More" w:date="2017-08-02T14:27:00Z">
            <w:rPr>
              <w:rFonts w:asciiTheme="minorHAnsi" w:hAnsiTheme="minorHAnsi"/>
              <w:bCs w:val="0"/>
              <w:sz w:val="18"/>
            </w:rPr>
          </w:rPrChange>
        </w:rPr>
        <w:t>':</w:t>
      </w:r>
    </w:p>
    <w:p w14:paraId="6DD15536" w14:textId="77777777" w:rsidR="00F1191C" w:rsidRPr="003349CA" w:rsidRDefault="00F1191C">
      <w:pPr>
        <w:pStyle w:val="CodePACKT"/>
        <w:rPr>
          <w:rPrChange w:id="1038" w:author="Dattatraya More" w:date="2017-08-02T14:27:00Z">
            <w:rPr>
              <w:rFonts w:asciiTheme="minorHAnsi" w:hAnsiTheme="minorHAnsi"/>
              <w:sz w:val="18"/>
              <w:szCs w:val="18"/>
            </w:rPr>
          </w:rPrChange>
        </w:rPr>
        <w:pPrChange w:id="1039" w:author="Dattatraya More" w:date="2017-08-02T14:27:00Z">
          <w:pPr>
            <w:spacing w:after="240"/>
            <w:contextualSpacing/>
          </w:pPr>
        </w:pPrChange>
      </w:pPr>
      <w:r w:rsidRPr="003349CA">
        <w:rPr>
          <w:rPrChange w:id="1040" w:author="Dattatraya More" w:date="2017-08-02T14:27:00Z">
            <w:rPr>
              <w:rFonts w:asciiTheme="minorHAnsi" w:hAnsiTheme="minorHAnsi"/>
              <w:bCs w:val="0"/>
              <w:sz w:val="18"/>
            </w:rPr>
          </w:rPrChange>
        </w:rPr>
        <w:t xml:space="preserve">            </w:t>
      </w:r>
      <w:proofErr w:type="spellStart"/>
      <w:proofErr w:type="gramStart"/>
      <w:r w:rsidRPr="003349CA">
        <w:rPr>
          <w:rPrChange w:id="1041" w:author="Dattatraya More" w:date="2017-08-02T14:27:00Z">
            <w:rPr>
              <w:rFonts w:asciiTheme="minorHAnsi" w:hAnsiTheme="minorHAnsi"/>
              <w:bCs w:val="0"/>
              <w:sz w:val="18"/>
            </w:rPr>
          </w:rPrChange>
        </w:rPr>
        <w:t>deconv</w:t>
      </w:r>
      <w:proofErr w:type="spellEnd"/>
      <w:proofErr w:type="gramEnd"/>
      <w:r w:rsidRPr="003349CA">
        <w:rPr>
          <w:rPrChange w:id="1042" w:author="Dattatraya More" w:date="2017-08-02T14:27:00Z">
            <w:rPr>
              <w:rFonts w:asciiTheme="minorHAnsi" w:hAnsiTheme="minorHAnsi"/>
              <w:bCs w:val="0"/>
              <w:sz w:val="18"/>
            </w:rPr>
          </w:rPrChange>
        </w:rPr>
        <w:t xml:space="preserve"> = </w:t>
      </w:r>
      <w:proofErr w:type="spellStart"/>
      <w:r w:rsidRPr="003349CA">
        <w:rPr>
          <w:rPrChange w:id="1043" w:author="Dattatraya More" w:date="2017-08-02T14:27:00Z">
            <w:rPr>
              <w:rFonts w:asciiTheme="minorHAnsi" w:hAnsiTheme="minorHAnsi"/>
              <w:bCs w:val="0"/>
              <w:sz w:val="18"/>
            </w:rPr>
          </w:rPrChange>
        </w:rPr>
        <w:t>tf.nn.tanh</w:t>
      </w:r>
      <w:proofErr w:type="spellEnd"/>
      <w:r w:rsidRPr="003349CA">
        <w:rPr>
          <w:rPrChange w:id="1044" w:author="Dattatraya More" w:date="2017-08-02T14:27:00Z">
            <w:rPr>
              <w:rFonts w:asciiTheme="minorHAnsi" w:hAnsiTheme="minorHAnsi"/>
              <w:bCs w:val="0"/>
              <w:sz w:val="18"/>
            </w:rPr>
          </w:rPrChange>
        </w:rPr>
        <w:t>(</w:t>
      </w:r>
      <w:proofErr w:type="spellStart"/>
      <w:r w:rsidRPr="003349CA">
        <w:rPr>
          <w:rPrChange w:id="1045" w:author="Dattatraya More" w:date="2017-08-02T14:27:00Z">
            <w:rPr>
              <w:rFonts w:asciiTheme="minorHAnsi" w:hAnsiTheme="minorHAnsi"/>
              <w:bCs w:val="0"/>
              <w:sz w:val="18"/>
            </w:rPr>
          </w:rPrChange>
        </w:rPr>
        <w:t>deconv</w:t>
      </w:r>
      <w:proofErr w:type="spellEnd"/>
      <w:r w:rsidRPr="003349CA">
        <w:rPr>
          <w:rPrChange w:id="1046" w:author="Dattatraya More" w:date="2017-08-02T14:27:00Z">
            <w:rPr>
              <w:rFonts w:asciiTheme="minorHAnsi" w:hAnsiTheme="minorHAnsi"/>
              <w:bCs w:val="0"/>
              <w:sz w:val="18"/>
            </w:rPr>
          </w:rPrChange>
        </w:rPr>
        <w:t>)</w:t>
      </w:r>
    </w:p>
    <w:p w14:paraId="12BEDA2D" w14:textId="77777777" w:rsidR="00F1191C" w:rsidRPr="003349CA" w:rsidRDefault="00F1191C">
      <w:pPr>
        <w:pStyle w:val="CodePACKT"/>
        <w:rPr>
          <w:rPrChange w:id="1047" w:author="Dattatraya More" w:date="2017-08-02T14:27:00Z">
            <w:rPr>
              <w:rFonts w:asciiTheme="minorHAnsi" w:hAnsiTheme="minorHAnsi"/>
              <w:sz w:val="18"/>
              <w:szCs w:val="18"/>
            </w:rPr>
          </w:rPrChange>
        </w:rPr>
        <w:pPrChange w:id="1048" w:author="Dattatraya More" w:date="2017-08-02T14:27:00Z">
          <w:pPr>
            <w:spacing w:after="240"/>
            <w:contextualSpacing/>
          </w:pPr>
        </w:pPrChange>
      </w:pPr>
      <w:r w:rsidRPr="003349CA">
        <w:rPr>
          <w:rPrChange w:id="1049" w:author="Dattatraya More" w:date="2017-08-02T14:27:00Z">
            <w:rPr>
              <w:rFonts w:asciiTheme="minorHAnsi" w:hAnsiTheme="minorHAnsi"/>
              <w:bCs w:val="0"/>
              <w:sz w:val="18"/>
            </w:rPr>
          </w:rPrChange>
        </w:rPr>
        <w:t xml:space="preserve">        </w:t>
      </w:r>
      <w:proofErr w:type="gramStart"/>
      <w:r w:rsidRPr="003349CA">
        <w:rPr>
          <w:rPrChange w:id="1050" w:author="Dattatraya More" w:date="2017-08-02T14:27:00Z">
            <w:rPr>
              <w:rFonts w:asciiTheme="minorHAnsi" w:hAnsiTheme="minorHAnsi"/>
              <w:bCs w:val="0"/>
              <w:sz w:val="18"/>
            </w:rPr>
          </w:rPrChange>
        </w:rPr>
        <w:t>else</w:t>
      </w:r>
      <w:proofErr w:type="gramEnd"/>
      <w:r w:rsidRPr="003349CA">
        <w:rPr>
          <w:rPrChange w:id="1051" w:author="Dattatraya More" w:date="2017-08-02T14:27:00Z">
            <w:rPr>
              <w:rFonts w:asciiTheme="minorHAnsi" w:hAnsiTheme="minorHAnsi"/>
              <w:bCs w:val="0"/>
              <w:sz w:val="18"/>
            </w:rPr>
          </w:rPrChange>
        </w:rPr>
        <w:t>:</w:t>
      </w:r>
    </w:p>
    <w:p w14:paraId="3EC4B701" w14:textId="77777777" w:rsidR="00F1191C" w:rsidRPr="003349CA" w:rsidRDefault="00F1191C">
      <w:pPr>
        <w:pStyle w:val="CodePACKT"/>
        <w:rPr>
          <w:rPrChange w:id="1052" w:author="Dattatraya More" w:date="2017-08-02T14:27:00Z">
            <w:rPr>
              <w:rFonts w:asciiTheme="minorHAnsi" w:hAnsiTheme="minorHAnsi"/>
              <w:sz w:val="18"/>
              <w:szCs w:val="18"/>
            </w:rPr>
          </w:rPrChange>
        </w:rPr>
        <w:pPrChange w:id="1053" w:author="Dattatraya More" w:date="2017-08-02T14:27:00Z">
          <w:pPr>
            <w:spacing w:after="240"/>
            <w:contextualSpacing/>
          </w:pPr>
        </w:pPrChange>
      </w:pPr>
      <w:r w:rsidRPr="003349CA">
        <w:rPr>
          <w:rPrChange w:id="1054" w:author="Dattatraya More" w:date="2017-08-02T14:27:00Z">
            <w:rPr>
              <w:rFonts w:asciiTheme="minorHAnsi" w:hAnsiTheme="minorHAnsi"/>
              <w:bCs w:val="0"/>
              <w:sz w:val="18"/>
            </w:rPr>
          </w:rPrChange>
        </w:rPr>
        <w:t xml:space="preserve">            </w:t>
      </w:r>
      <w:proofErr w:type="gramStart"/>
      <w:r w:rsidRPr="003349CA">
        <w:rPr>
          <w:rPrChange w:id="1055" w:author="Dattatraya More" w:date="2017-08-02T14:27:00Z">
            <w:rPr>
              <w:rFonts w:asciiTheme="minorHAnsi" w:hAnsiTheme="minorHAnsi"/>
              <w:bCs w:val="0"/>
              <w:sz w:val="18"/>
            </w:rPr>
          </w:rPrChange>
        </w:rPr>
        <w:t>raise</w:t>
      </w:r>
      <w:proofErr w:type="gramEnd"/>
      <w:r w:rsidRPr="003349CA">
        <w:rPr>
          <w:rPrChange w:id="1056" w:author="Dattatraya More" w:date="2017-08-02T14:27:00Z">
            <w:rPr>
              <w:rFonts w:asciiTheme="minorHAnsi" w:hAnsiTheme="minorHAnsi"/>
              <w:bCs w:val="0"/>
              <w:sz w:val="18"/>
            </w:rPr>
          </w:rPrChange>
        </w:rPr>
        <w:t xml:space="preserve"> </w:t>
      </w:r>
      <w:proofErr w:type="spellStart"/>
      <w:r w:rsidRPr="003349CA">
        <w:rPr>
          <w:rPrChange w:id="1057" w:author="Dattatraya More" w:date="2017-08-02T14:27:00Z">
            <w:rPr>
              <w:rFonts w:asciiTheme="minorHAnsi" w:hAnsiTheme="minorHAnsi"/>
              <w:bCs w:val="0"/>
              <w:sz w:val="18"/>
            </w:rPr>
          </w:rPrChange>
        </w:rPr>
        <w:t>ValueError</w:t>
      </w:r>
      <w:proofErr w:type="spellEnd"/>
      <w:r w:rsidRPr="003349CA">
        <w:rPr>
          <w:rPrChange w:id="1058" w:author="Dattatraya More" w:date="2017-08-02T14:27:00Z">
            <w:rPr>
              <w:rFonts w:asciiTheme="minorHAnsi" w:hAnsiTheme="minorHAnsi"/>
              <w:bCs w:val="0"/>
              <w:sz w:val="18"/>
            </w:rPr>
          </w:rPrChange>
        </w:rPr>
        <w:t>('Invalid activation function.')</w:t>
      </w:r>
    </w:p>
    <w:p w14:paraId="076963C3" w14:textId="1BAD8638" w:rsidR="00F1191C" w:rsidRPr="003349CA" w:rsidRDefault="00F1191C">
      <w:pPr>
        <w:pStyle w:val="CodePACKT"/>
        <w:rPr>
          <w:rPrChange w:id="1059" w:author="Dattatraya More" w:date="2017-08-02T14:27:00Z">
            <w:rPr>
              <w:rFonts w:asciiTheme="minorHAnsi" w:hAnsiTheme="minorHAnsi"/>
              <w:sz w:val="18"/>
              <w:szCs w:val="18"/>
            </w:rPr>
          </w:rPrChange>
        </w:rPr>
        <w:pPrChange w:id="1060" w:author="Dattatraya More" w:date="2017-08-02T14:27:00Z">
          <w:pPr>
            <w:spacing w:after="240"/>
            <w:contextualSpacing/>
          </w:pPr>
        </w:pPrChange>
      </w:pPr>
      <w:r w:rsidRPr="003349CA">
        <w:rPr>
          <w:rPrChange w:id="1061" w:author="Dattatraya More" w:date="2017-08-02T14:27:00Z">
            <w:rPr>
              <w:rFonts w:asciiTheme="minorHAnsi" w:hAnsiTheme="minorHAnsi"/>
              <w:bCs w:val="0"/>
              <w:sz w:val="18"/>
            </w:rPr>
          </w:rPrChange>
        </w:rPr>
        <w:t xml:space="preserve">        </w:t>
      </w:r>
      <w:proofErr w:type="gramStart"/>
      <w:r w:rsidRPr="003349CA">
        <w:rPr>
          <w:rPrChange w:id="1062" w:author="Dattatraya More" w:date="2017-08-02T14:27:00Z">
            <w:rPr>
              <w:rFonts w:asciiTheme="minorHAnsi" w:hAnsiTheme="minorHAnsi"/>
              <w:bCs w:val="0"/>
              <w:sz w:val="18"/>
            </w:rPr>
          </w:rPrChange>
        </w:rPr>
        <w:t>return</w:t>
      </w:r>
      <w:proofErr w:type="gramEnd"/>
      <w:r w:rsidRPr="003349CA">
        <w:rPr>
          <w:rPrChange w:id="1063" w:author="Dattatraya More" w:date="2017-08-02T14:27:00Z">
            <w:rPr>
              <w:rFonts w:asciiTheme="minorHAnsi" w:hAnsiTheme="minorHAnsi"/>
              <w:bCs w:val="0"/>
              <w:sz w:val="18"/>
            </w:rPr>
          </w:rPrChange>
        </w:rPr>
        <w:t xml:space="preserve"> </w:t>
      </w:r>
      <w:proofErr w:type="spellStart"/>
      <w:r w:rsidRPr="003349CA">
        <w:rPr>
          <w:rPrChange w:id="1064" w:author="Dattatraya More" w:date="2017-08-02T14:27:00Z">
            <w:rPr>
              <w:rFonts w:asciiTheme="minorHAnsi" w:hAnsiTheme="minorHAnsi"/>
              <w:bCs w:val="0"/>
              <w:sz w:val="18"/>
            </w:rPr>
          </w:rPrChange>
        </w:rPr>
        <w:t>deconv</w:t>
      </w:r>
      <w:proofErr w:type="spellEnd"/>
    </w:p>
    <w:p w14:paraId="3A7FB8B2" w14:textId="77777777" w:rsidR="002F6B72" w:rsidRDefault="002F6B72" w:rsidP="00FB5B81">
      <w:pPr>
        <w:spacing w:after="240"/>
      </w:pPr>
    </w:p>
    <w:p w14:paraId="03260604" w14:textId="7AEB6E45" w:rsidR="009F2A4D" w:rsidRPr="00B321AC" w:rsidRDefault="009F2A4D">
      <w:pPr>
        <w:pStyle w:val="NormalPACKT"/>
        <w:pPrChange w:id="1065" w:author="Dattatraya More" w:date="2017-08-02T14:27:00Z">
          <w:pPr>
            <w:spacing w:after="240"/>
          </w:pPr>
        </w:pPrChange>
      </w:pPr>
      <w:r w:rsidRPr="00B321AC">
        <w:lastRenderedPageBreak/>
        <w:t xml:space="preserve">The discriminator takes images as input and tries to output into </w:t>
      </w:r>
      <w:proofErr w:type="spellStart"/>
      <w:r w:rsidRPr="00B321AC">
        <w:t>n+1</w:t>
      </w:r>
      <w:proofErr w:type="spellEnd"/>
      <w:r w:rsidRPr="00B321AC">
        <w:t xml:space="preserve"> class label. It applies some layers of convolution having </w:t>
      </w:r>
      <w:r w:rsidRPr="003349CA">
        <w:rPr>
          <w:rPrChange w:id="1066" w:author="Dattatraya More" w:date="2017-08-02T14:27:00Z">
            <w:rPr>
              <w:rFonts w:asciiTheme="minorHAnsi" w:hAnsiTheme="minorHAnsi"/>
              <w:bCs w:val="0"/>
              <w:szCs w:val="20"/>
            </w:rPr>
          </w:rPrChange>
        </w:rPr>
        <w:t xml:space="preserve">leaky </w:t>
      </w:r>
      <w:proofErr w:type="spellStart"/>
      <w:r w:rsidRPr="003349CA">
        <w:rPr>
          <w:rPrChange w:id="1067" w:author="Dattatraya More" w:date="2017-08-02T14:27:00Z">
            <w:rPr>
              <w:rFonts w:asciiTheme="minorHAnsi" w:hAnsiTheme="minorHAnsi"/>
              <w:bCs w:val="0"/>
              <w:szCs w:val="20"/>
            </w:rPr>
          </w:rPrChange>
        </w:rPr>
        <w:t>relu</w:t>
      </w:r>
      <w:proofErr w:type="spellEnd"/>
      <w:r w:rsidRPr="00B321AC">
        <w:t xml:space="preserve"> </w:t>
      </w:r>
      <w:r w:rsidR="001C41CE" w:rsidRPr="00B321AC">
        <w:t xml:space="preserve">with batch normalization, </w:t>
      </w:r>
      <w:r w:rsidRPr="008F279E">
        <w:t xml:space="preserve">followed by </w:t>
      </w:r>
      <w:r w:rsidRPr="003349CA">
        <w:rPr>
          <w:rPrChange w:id="1068" w:author="Dattatraya More" w:date="2017-08-02T14:27:00Z">
            <w:rPr>
              <w:rFonts w:asciiTheme="minorHAnsi" w:hAnsiTheme="minorHAnsi"/>
              <w:bCs w:val="0"/>
              <w:szCs w:val="20"/>
            </w:rPr>
          </w:rPrChange>
        </w:rPr>
        <w:t xml:space="preserve">dropout </w:t>
      </w:r>
      <w:r w:rsidRPr="00B321AC">
        <w:t xml:space="preserve">on the input images and finally output the class label using </w:t>
      </w:r>
      <w:proofErr w:type="spellStart"/>
      <w:r w:rsidRPr="003349CA">
        <w:rPr>
          <w:rPrChange w:id="1069" w:author="Dattatraya More" w:date="2017-08-02T14:27:00Z">
            <w:rPr>
              <w:rFonts w:asciiTheme="minorHAnsi" w:hAnsiTheme="minorHAnsi"/>
              <w:bCs w:val="0"/>
              <w:szCs w:val="20"/>
            </w:rPr>
          </w:rPrChange>
        </w:rPr>
        <w:t>softmax</w:t>
      </w:r>
      <w:proofErr w:type="spellEnd"/>
      <w:r w:rsidRPr="003349CA">
        <w:rPr>
          <w:rPrChange w:id="1070" w:author="Dattatraya More" w:date="2017-08-02T14:27:00Z">
            <w:rPr>
              <w:rFonts w:asciiTheme="minorHAnsi" w:hAnsiTheme="minorHAnsi"/>
              <w:bCs w:val="0"/>
              <w:szCs w:val="20"/>
            </w:rPr>
          </w:rPrChange>
        </w:rPr>
        <w:t xml:space="preserve"> </w:t>
      </w:r>
      <w:r w:rsidRPr="00B321AC">
        <w:t>function.</w:t>
      </w:r>
    </w:p>
    <w:p w14:paraId="3DC56B52" w14:textId="5D808786" w:rsidR="00F1191C" w:rsidRPr="008F279E" w:rsidRDefault="00F1191C">
      <w:pPr>
        <w:pStyle w:val="CodePACKT"/>
        <w:pPrChange w:id="1071" w:author="Dattatraya More" w:date="2017-08-02T14:27:00Z">
          <w:pPr>
            <w:spacing w:after="240"/>
            <w:contextualSpacing/>
          </w:pPr>
        </w:pPrChange>
      </w:pPr>
      <w:r w:rsidRPr="008F279E">
        <w:t xml:space="preserve"># </w:t>
      </w:r>
      <w:r w:rsidR="009F2A4D" w:rsidRPr="008F279E">
        <w:t>Discriminator model function</w:t>
      </w:r>
    </w:p>
    <w:p w14:paraId="59B30254" w14:textId="77777777" w:rsidR="00F1191C" w:rsidRPr="003349CA" w:rsidRDefault="00F1191C">
      <w:pPr>
        <w:pStyle w:val="CodePACKT"/>
        <w:rPr>
          <w:rPrChange w:id="1072" w:author="Dattatraya More" w:date="2017-08-02T14:27:00Z">
            <w:rPr>
              <w:rFonts w:asciiTheme="minorHAnsi" w:hAnsiTheme="minorHAnsi"/>
              <w:sz w:val="18"/>
              <w:szCs w:val="18"/>
            </w:rPr>
          </w:rPrChange>
        </w:rPr>
        <w:pPrChange w:id="1073" w:author="Dattatraya More" w:date="2017-08-02T14:27:00Z">
          <w:pPr>
            <w:spacing w:after="240"/>
            <w:contextualSpacing/>
          </w:pPr>
        </w:pPrChange>
      </w:pPr>
      <w:r w:rsidRPr="003349CA">
        <w:rPr>
          <w:rPrChange w:id="1074" w:author="Dattatraya More" w:date="2017-08-02T14:27:00Z">
            <w:rPr>
              <w:rFonts w:asciiTheme="minorHAnsi" w:hAnsiTheme="minorHAnsi"/>
              <w:bCs w:val="0"/>
              <w:sz w:val="18"/>
            </w:rPr>
          </w:rPrChange>
        </w:rPr>
        <w:t xml:space="preserve">        </w:t>
      </w:r>
      <w:proofErr w:type="spellStart"/>
      <w:proofErr w:type="gramStart"/>
      <w:r w:rsidRPr="003349CA">
        <w:rPr>
          <w:rPrChange w:id="1075" w:author="Dattatraya More" w:date="2017-08-02T14:27:00Z">
            <w:rPr>
              <w:rFonts w:asciiTheme="minorHAnsi" w:hAnsiTheme="minorHAnsi"/>
              <w:bCs w:val="0"/>
              <w:sz w:val="18"/>
            </w:rPr>
          </w:rPrChange>
        </w:rPr>
        <w:t>def</w:t>
      </w:r>
      <w:proofErr w:type="spellEnd"/>
      <w:proofErr w:type="gramEnd"/>
      <w:r w:rsidRPr="003349CA">
        <w:rPr>
          <w:rPrChange w:id="1076" w:author="Dattatraya More" w:date="2017-08-02T14:27:00Z">
            <w:rPr>
              <w:rFonts w:asciiTheme="minorHAnsi" w:hAnsiTheme="minorHAnsi"/>
              <w:bCs w:val="0"/>
              <w:sz w:val="18"/>
            </w:rPr>
          </w:rPrChange>
        </w:rPr>
        <w:t xml:space="preserve"> D(</w:t>
      </w:r>
      <w:proofErr w:type="spellStart"/>
      <w:r w:rsidRPr="003349CA">
        <w:rPr>
          <w:rPrChange w:id="1077" w:author="Dattatraya More" w:date="2017-08-02T14:27:00Z">
            <w:rPr>
              <w:rFonts w:asciiTheme="minorHAnsi" w:hAnsiTheme="minorHAnsi"/>
              <w:bCs w:val="0"/>
              <w:sz w:val="18"/>
            </w:rPr>
          </w:rPrChange>
        </w:rPr>
        <w:t>img</w:t>
      </w:r>
      <w:proofErr w:type="spellEnd"/>
      <w:r w:rsidRPr="003349CA">
        <w:rPr>
          <w:rPrChange w:id="1078" w:author="Dattatraya More" w:date="2017-08-02T14:27:00Z">
            <w:rPr>
              <w:rFonts w:asciiTheme="minorHAnsi" w:hAnsiTheme="minorHAnsi"/>
              <w:bCs w:val="0"/>
              <w:sz w:val="18"/>
            </w:rPr>
          </w:rPrChange>
        </w:rPr>
        <w:t>, scope='Discriminator', reuse=True):</w:t>
      </w:r>
    </w:p>
    <w:p w14:paraId="436D2CAD" w14:textId="77777777" w:rsidR="00F1191C" w:rsidRPr="003349CA" w:rsidRDefault="00F1191C">
      <w:pPr>
        <w:pStyle w:val="CodePACKT"/>
        <w:rPr>
          <w:rPrChange w:id="1079" w:author="Dattatraya More" w:date="2017-08-02T14:27:00Z">
            <w:rPr>
              <w:rFonts w:asciiTheme="minorHAnsi" w:hAnsiTheme="minorHAnsi"/>
              <w:sz w:val="18"/>
              <w:szCs w:val="18"/>
            </w:rPr>
          </w:rPrChange>
        </w:rPr>
        <w:pPrChange w:id="1080" w:author="Dattatraya More" w:date="2017-08-02T14:27:00Z">
          <w:pPr>
            <w:spacing w:after="240"/>
            <w:contextualSpacing/>
          </w:pPr>
        </w:pPrChange>
      </w:pPr>
      <w:r w:rsidRPr="003349CA">
        <w:rPr>
          <w:rPrChange w:id="1081" w:author="Dattatraya More" w:date="2017-08-02T14:27:00Z">
            <w:rPr>
              <w:rFonts w:asciiTheme="minorHAnsi" w:hAnsiTheme="minorHAnsi"/>
              <w:bCs w:val="0"/>
              <w:sz w:val="18"/>
            </w:rPr>
          </w:rPrChange>
        </w:rPr>
        <w:t xml:space="preserve">            </w:t>
      </w:r>
      <w:proofErr w:type="gramStart"/>
      <w:r w:rsidRPr="003349CA">
        <w:rPr>
          <w:rPrChange w:id="1082" w:author="Dattatraya More" w:date="2017-08-02T14:27:00Z">
            <w:rPr>
              <w:rFonts w:asciiTheme="minorHAnsi" w:hAnsiTheme="minorHAnsi"/>
              <w:bCs w:val="0"/>
              <w:sz w:val="18"/>
            </w:rPr>
          </w:rPrChange>
        </w:rPr>
        <w:t>with</w:t>
      </w:r>
      <w:proofErr w:type="gramEnd"/>
      <w:r w:rsidRPr="003349CA">
        <w:rPr>
          <w:rPrChange w:id="1083" w:author="Dattatraya More" w:date="2017-08-02T14:27:00Z">
            <w:rPr>
              <w:rFonts w:asciiTheme="minorHAnsi" w:hAnsiTheme="minorHAnsi"/>
              <w:bCs w:val="0"/>
              <w:sz w:val="18"/>
            </w:rPr>
          </w:rPrChange>
        </w:rPr>
        <w:t xml:space="preserve"> </w:t>
      </w:r>
      <w:proofErr w:type="spellStart"/>
      <w:r w:rsidRPr="003349CA">
        <w:rPr>
          <w:rPrChange w:id="1084" w:author="Dattatraya More" w:date="2017-08-02T14:27:00Z">
            <w:rPr>
              <w:rFonts w:asciiTheme="minorHAnsi" w:hAnsiTheme="minorHAnsi"/>
              <w:bCs w:val="0"/>
              <w:sz w:val="18"/>
            </w:rPr>
          </w:rPrChange>
        </w:rPr>
        <w:t>tf.variable_scope</w:t>
      </w:r>
      <w:proofErr w:type="spellEnd"/>
      <w:r w:rsidRPr="003349CA">
        <w:rPr>
          <w:rPrChange w:id="1085" w:author="Dattatraya More" w:date="2017-08-02T14:27:00Z">
            <w:rPr>
              <w:rFonts w:asciiTheme="minorHAnsi" w:hAnsiTheme="minorHAnsi"/>
              <w:bCs w:val="0"/>
              <w:sz w:val="18"/>
            </w:rPr>
          </w:rPrChange>
        </w:rPr>
        <w:t>(scope, reuse=reuse) as scope:</w:t>
      </w:r>
    </w:p>
    <w:p w14:paraId="4E57D2B9" w14:textId="77777777" w:rsidR="00F1191C" w:rsidRPr="003349CA" w:rsidRDefault="00F1191C">
      <w:pPr>
        <w:pStyle w:val="CodePACKT"/>
        <w:rPr>
          <w:rPrChange w:id="1086" w:author="Dattatraya More" w:date="2017-08-02T14:27:00Z">
            <w:rPr>
              <w:rFonts w:asciiTheme="minorHAnsi" w:hAnsiTheme="minorHAnsi"/>
              <w:sz w:val="18"/>
              <w:szCs w:val="18"/>
            </w:rPr>
          </w:rPrChange>
        </w:rPr>
        <w:pPrChange w:id="1087" w:author="Dattatraya More" w:date="2017-08-02T14:27:00Z">
          <w:pPr>
            <w:spacing w:after="240"/>
            <w:contextualSpacing/>
          </w:pPr>
        </w:pPrChange>
      </w:pPr>
      <w:r w:rsidRPr="003349CA">
        <w:rPr>
          <w:rPrChange w:id="1088" w:author="Dattatraya More" w:date="2017-08-02T14:27:00Z">
            <w:rPr>
              <w:rFonts w:asciiTheme="minorHAnsi" w:hAnsiTheme="minorHAnsi"/>
              <w:bCs w:val="0"/>
              <w:sz w:val="18"/>
            </w:rPr>
          </w:rPrChange>
        </w:rPr>
        <w:t xml:space="preserve">                </w:t>
      </w:r>
      <w:proofErr w:type="gramStart"/>
      <w:r w:rsidRPr="003349CA">
        <w:rPr>
          <w:rPrChange w:id="1089" w:author="Dattatraya More" w:date="2017-08-02T14:27:00Z">
            <w:rPr>
              <w:rFonts w:asciiTheme="minorHAnsi" w:hAnsiTheme="minorHAnsi"/>
              <w:bCs w:val="0"/>
              <w:sz w:val="18"/>
            </w:rPr>
          </w:rPrChange>
        </w:rPr>
        <w:t>if</w:t>
      </w:r>
      <w:proofErr w:type="gramEnd"/>
      <w:r w:rsidRPr="003349CA">
        <w:rPr>
          <w:rPrChange w:id="1090" w:author="Dattatraya More" w:date="2017-08-02T14:27:00Z">
            <w:rPr>
              <w:rFonts w:asciiTheme="minorHAnsi" w:hAnsiTheme="minorHAnsi"/>
              <w:bCs w:val="0"/>
              <w:sz w:val="18"/>
            </w:rPr>
          </w:rPrChange>
        </w:rPr>
        <w:t xml:space="preserve"> not reuse: print ('\033[</w:t>
      </w:r>
      <w:proofErr w:type="spellStart"/>
      <w:r w:rsidRPr="003349CA">
        <w:rPr>
          <w:rPrChange w:id="1091" w:author="Dattatraya More" w:date="2017-08-02T14:27:00Z">
            <w:rPr>
              <w:rFonts w:asciiTheme="minorHAnsi" w:hAnsiTheme="minorHAnsi"/>
              <w:bCs w:val="0"/>
              <w:sz w:val="18"/>
            </w:rPr>
          </w:rPrChange>
        </w:rPr>
        <w:t>93m</w:t>
      </w:r>
      <w:proofErr w:type="spellEnd"/>
      <w:r w:rsidRPr="003349CA">
        <w:rPr>
          <w:rPrChange w:id="1092" w:author="Dattatraya More" w:date="2017-08-02T14:27:00Z">
            <w:rPr>
              <w:rFonts w:asciiTheme="minorHAnsi" w:hAnsiTheme="minorHAnsi"/>
              <w:bCs w:val="0"/>
              <w:sz w:val="18"/>
            </w:rPr>
          </w:rPrChange>
        </w:rPr>
        <w:t>'+</w:t>
      </w:r>
      <w:proofErr w:type="spellStart"/>
      <w:r w:rsidRPr="003349CA">
        <w:rPr>
          <w:rPrChange w:id="1093" w:author="Dattatraya More" w:date="2017-08-02T14:27:00Z">
            <w:rPr>
              <w:rFonts w:asciiTheme="minorHAnsi" w:hAnsiTheme="minorHAnsi"/>
              <w:bCs w:val="0"/>
              <w:sz w:val="18"/>
            </w:rPr>
          </w:rPrChange>
        </w:rPr>
        <w:t>scope.name</w:t>
      </w:r>
      <w:proofErr w:type="spellEnd"/>
      <w:r w:rsidRPr="003349CA">
        <w:rPr>
          <w:rPrChange w:id="1094" w:author="Dattatraya More" w:date="2017-08-02T14:27:00Z">
            <w:rPr>
              <w:rFonts w:asciiTheme="minorHAnsi" w:hAnsiTheme="minorHAnsi"/>
              <w:bCs w:val="0"/>
              <w:sz w:val="18"/>
            </w:rPr>
          </w:rPrChange>
        </w:rPr>
        <w:t>+'\033[</w:t>
      </w:r>
      <w:proofErr w:type="spellStart"/>
      <w:r w:rsidRPr="003349CA">
        <w:rPr>
          <w:rPrChange w:id="1095" w:author="Dattatraya More" w:date="2017-08-02T14:27:00Z">
            <w:rPr>
              <w:rFonts w:asciiTheme="minorHAnsi" w:hAnsiTheme="minorHAnsi"/>
              <w:bCs w:val="0"/>
              <w:sz w:val="18"/>
            </w:rPr>
          </w:rPrChange>
        </w:rPr>
        <w:t>0m</w:t>
      </w:r>
      <w:proofErr w:type="spellEnd"/>
      <w:r w:rsidRPr="003349CA">
        <w:rPr>
          <w:rPrChange w:id="1096" w:author="Dattatraya More" w:date="2017-08-02T14:27:00Z">
            <w:rPr>
              <w:rFonts w:asciiTheme="minorHAnsi" w:hAnsiTheme="minorHAnsi"/>
              <w:bCs w:val="0"/>
              <w:sz w:val="18"/>
            </w:rPr>
          </w:rPrChange>
        </w:rPr>
        <w:t>')</w:t>
      </w:r>
    </w:p>
    <w:p w14:paraId="1A3BCFF0" w14:textId="77777777" w:rsidR="00F1191C" w:rsidRPr="003349CA" w:rsidRDefault="00F1191C">
      <w:pPr>
        <w:pStyle w:val="CodePACKT"/>
        <w:rPr>
          <w:rPrChange w:id="1097" w:author="Dattatraya More" w:date="2017-08-02T14:27:00Z">
            <w:rPr>
              <w:rFonts w:asciiTheme="minorHAnsi" w:hAnsiTheme="minorHAnsi"/>
              <w:sz w:val="18"/>
              <w:szCs w:val="18"/>
            </w:rPr>
          </w:rPrChange>
        </w:rPr>
        <w:pPrChange w:id="1098" w:author="Dattatraya More" w:date="2017-08-02T14:27:00Z">
          <w:pPr>
            <w:spacing w:after="240"/>
            <w:contextualSpacing/>
          </w:pPr>
        </w:pPrChange>
      </w:pPr>
      <w:r w:rsidRPr="003349CA">
        <w:rPr>
          <w:rPrChange w:id="1099" w:author="Dattatraya More" w:date="2017-08-02T14:27:00Z">
            <w:rPr>
              <w:rFonts w:asciiTheme="minorHAnsi" w:hAnsiTheme="minorHAnsi"/>
              <w:bCs w:val="0"/>
              <w:sz w:val="18"/>
            </w:rPr>
          </w:rPrChange>
        </w:rPr>
        <w:t xml:space="preserve">                </w:t>
      </w:r>
      <w:proofErr w:type="spellStart"/>
      <w:r w:rsidRPr="003349CA">
        <w:rPr>
          <w:rPrChange w:id="1100" w:author="Dattatraya More" w:date="2017-08-02T14:27:00Z">
            <w:rPr>
              <w:rFonts w:asciiTheme="minorHAnsi" w:hAnsiTheme="minorHAnsi"/>
              <w:bCs w:val="0"/>
              <w:sz w:val="18"/>
            </w:rPr>
          </w:rPrChange>
        </w:rPr>
        <w:t>d_1</w:t>
      </w:r>
      <w:proofErr w:type="spellEnd"/>
      <w:r w:rsidRPr="003349CA">
        <w:rPr>
          <w:rPrChange w:id="1101" w:author="Dattatraya More" w:date="2017-08-02T14:27:00Z">
            <w:rPr>
              <w:rFonts w:asciiTheme="minorHAnsi" w:hAnsiTheme="minorHAnsi"/>
              <w:bCs w:val="0"/>
              <w:sz w:val="18"/>
            </w:rPr>
          </w:rPrChange>
        </w:rPr>
        <w:t xml:space="preserve"> = </w:t>
      </w:r>
      <w:proofErr w:type="spellStart"/>
      <w:proofErr w:type="gramStart"/>
      <w:r w:rsidRPr="003349CA">
        <w:rPr>
          <w:rPrChange w:id="1102" w:author="Dattatraya More" w:date="2017-08-02T14:27:00Z">
            <w:rPr>
              <w:rFonts w:asciiTheme="minorHAnsi" w:hAnsiTheme="minorHAnsi"/>
              <w:bCs w:val="0"/>
              <w:sz w:val="18"/>
            </w:rPr>
          </w:rPrChange>
        </w:rPr>
        <w:t>conv2d</w:t>
      </w:r>
      <w:proofErr w:type="spellEnd"/>
      <w:r w:rsidRPr="003349CA">
        <w:rPr>
          <w:rPrChange w:id="1103" w:author="Dattatraya More" w:date="2017-08-02T14:27:00Z">
            <w:rPr>
              <w:rFonts w:asciiTheme="minorHAnsi" w:hAnsiTheme="minorHAnsi"/>
              <w:bCs w:val="0"/>
              <w:sz w:val="18"/>
            </w:rPr>
          </w:rPrChange>
        </w:rPr>
        <w:t>(</w:t>
      </w:r>
      <w:proofErr w:type="spellStart"/>
      <w:proofErr w:type="gramEnd"/>
      <w:r w:rsidRPr="003349CA">
        <w:rPr>
          <w:rPrChange w:id="1104" w:author="Dattatraya More" w:date="2017-08-02T14:27:00Z">
            <w:rPr>
              <w:rFonts w:asciiTheme="minorHAnsi" w:hAnsiTheme="minorHAnsi"/>
              <w:bCs w:val="0"/>
              <w:sz w:val="18"/>
            </w:rPr>
          </w:rPrChange>
        </w:rPr>
        <w:t>img</w:t>
      </w:r>
      <w:proofErr w:type="spellEnd"/>
      <w:r w:rsidRPr="003349CA">
        <w:rPr>
          <w:rPrChange w:id="1105" w:author="Dattatraya More" w:date="2017-08-02T14:27:00Z">
            <w:rPr>
              <w:rFonts w:asciiTheme="minorHAnsi" w:hAnsiTheme="minorHAnsi"/>
              <w:bCs w:val="0"/>
              <w:sz w:val="18"/>
            </w:rPr>
          </w:rPrChange>
        </w:rPr>
        <w:t xml:space="preserve">, </w:t>
      </w:r>
      <w:proofErr w:type="spellStart"/>
      <w:r w:rsidRPr="003349CA">
        <w:rPr>
          <w:rPrChange w:id="1106" w:author="Dattatraya More" w:date="2017-08-02T14:27:00Z">
            <w:rPr>
              <w:rFonts w:asciiTheme="minorHAnsi" w:hAnsiTheme="minorHAnsi"/>
              <w:bCs w:val="0"/>
              <w:sz w:val="18"/>
            </w:rPr>
          </w:rPrChange>
        </w:rPr>
        <w:t>conv_info</w:t>
      </w:r>
      <w:proofErr w:type="spellEnd"/>
      <w:r w:rsidRPr="003349CA">
        <w:rPr>
          <w:rPrChange w:id="1107" w:author="Dattatraya More" w:date="2017-08-02T14:27:00Z">
            <w:rPr>
              <w:rFonts w:asciiTheme="minorHAnsi" w:hAnsiTheme="minorHAnsi"/>
              <w:bCs w:val="0"/>
              <w:sz w:val="18"/>
            </w:rPr>
          </w:rPrChange>
        </w:rPr>
        <w:t xml:space="preserve">[0], </w:t>
      </w:r>
      <w:proofErr w:type="spellStart"/>
      <w:r w:rsidRPr="003349CA">
        <w:rPr>
          <w:rPrChange w:id="1108" w:author="Dattatraya More" w:date="2017-08-02T14:27:00Z">
            <w:rPr>
              <w:rFonts w:asciiTheme="minorHAnsi" w:hAnsiTheme="minorHAnsi"/>
              <w:bCs w:val="0"/>
              <w:sz w:val="18"/>
            </w:rPr>
          </w:rPrChange>
        </w:rPr>
        <w:t>is_train</w:t>
      </w:r>
      <w:proofErr w:type="spellEnd"/>
      <w:r w:rsidRPr="003349CA">
        <w:rPr>
          <w:rPrChange w:id="1109" w:author="Dattatraya More" w:date="2017-08-02T14:27:00Z">
            <w:rPr>
              <w:rFonts w:asciiTheme="minorHAnsi" w:hAnsiTheme="minorHAnsi"/>
              <w:bCs w:val="0"/>
              <w:sz w:val="18"/>
            </w:rPr>
          </w:rPrChange>
        </w:rPr>
        <w:t>, name='</w:t>
      </w:r>
      <w:proofErr w:type="spellStart"/>
      <w:r w:rsidRPr="003349CA">
        <w:rPr>
          <w:rPrChange w:id="1110" w:author="Dattatraya More" w:date="2017-08-02T14:27:00Z">
            <w:rPr>
              <w:rFonts w:asciiTheme="minorHAnsi" w:hAnsiTheme="minorHAnsi"/>
              <w:bCs w:val="0"/>
              <w:sz w:val="18"/>
            </w:rPr>
          </w:rPrChange>
        </w:rPr>
        <w:t>d_1_conv</w:t>
      </w:r>
      <w:proofErr w:type="spellEnd"/>
      <w:r w:rsidRPr="003349CA">
        <w:rPr>
          <w:rPrChange w:id="1111" w:author="Dattatraya More" w:date="2017-08-02T14:27:00Z">
            <w:rPr>
              <w:rFonts w:asciiTheme="minorHAnsi" w:hAnsiTheme="minorHAnsi"/>
              <w:bCs w:val="0"/>
              <w:sz w:val="18"/>
            </w:rPr>
          </w:rPrChange>
        </w:rPr>
        <w:t>')</w:t>
      </w:r>
    </w:p>
    <w:p w14:paraId="03A4DDAB" w14:textId="77777777" w:rsidR="00F1191C" w:rsidRPr="003349CA" w:rsidRDefault="00F1191C">
      <w:pPr>
        <w:pStyle w:val="CodePACKT"/>
        <w:rPr>
          <w:rPrChange w:id="1112" w:author="Dattatraya More" w:date="2017-08-02T14:27:00Z">
            <w:rPr>
              <w:rFonts w:asciiTheme="minorHAnsi" w:hAnsiTheme="minorHAnsi"/>
              <w:sz w:val="18"/>
              <w:szCs w:val="18"/>
            </w:rPr>
          </w:rPrChange>
        </w:rPr>
        <w:pPrChange w:id="1113" w:author="Dattatraya More" w:date="2017-08-02T14:27:00Z">
          <w:pPr>
            <w:spacing w:after="240"/>
            <w:contextualSpacing/>
          </w:pPr>
        </w:pPrChange>
      </w:pPr>
      <w:r w:rsidRPr="003349CA">
        <w:rPr>
          <w:rPrChange w:id="1114" w:author="Dattatraya More" w:date="2017-08-02T14:27:00Z">
            <w:rPr>
              <w:rFonts w:asciiTheme="minorHAnsi" w:hAnsiTheme="minorHAnsi"/>
              <w:bCs w:val="0"/>
              <w:sz w:val="18"/>
            </w:rPr>
          </w:rPrChange>
        </w:rPr>
        <w:t xml:space="preserve">                </w:t>
      </w:r>
      <w:proofErr w:type="spellStart"/>
      <w:r w:rsidRPr="003349CA">
        <w:rPr>
          <w:rPrChange w:id="1115" w:author="Dattatraya More" w:date="2017-08-02T14:27:00Z">
            <w:rPr>
              <w:rFonts w:asciiTheme="minorHAnsi" w:hAnsiTheme="minorHAnsi"/>
              <w:bCs w:val="0"/>
              <w:sz w:val="18"/>
            </w:rPr>
          </w:rPrChange>
        </w:rPr>
        <w:t>d_1</w:t>
      </w:r>
      <w:proofErr w:type="spellEnd"/>
      <w:r w:rsidRPr="003349CA">
        <w:rPr>
          <w:rPrChange w:id="1116" w:author="Dattatraya More" w:date="2017-08-02T14:27:00Z">
            <w:rPr>
              <w:rFonts w:asciiTheme="minorHAnsi" w:hAnsiTheme="minorHAnsi"/>
              <w:bCs w:val="0"/>
              <w:sz w:val="18"/>
            </w:rPr>
          </w:rPrChange>
        </w:rPr>
        <w:t xml:space="preserve"> = </w:t>
      </w:r>
      <w:proofErr w:type="spellStart"/>
      <w:proofErr w:type="gramStart"/>
      <w:r w:rsidRPr="003349CA">
        <w:rPr>
          <w:rPrChange w:id="1117" w:author="Dattatraya More" w:date="2017-08-02T14:27:00Z">
            <w:rPr>
              <w:rFonts w:asciiTheme="minorHAnsi" w:hAnsiTheme="minorHAnsi"/>
              <w:bCs w:val="0"/>
              <w:sz w:val="18"/>
            </w:rPr>
          </w:rPrChange>
        </w:rPr>
        <w:t>slim.dropout</w:t>
      </w:r>
      <w:proofErr w:type="spellEnd"/>
      <w:r w:rsidRPr="003349CA">
        <w:rPr>
          <w:rPrChange w:id="1118" w:author="Dattatraya More" w:date="2017-08-02T14:27:00Z">
            <w:rPr>
              <w:rFonts w:asciiTheme="minorHAnsi" w:hAnsiTheme="minorHAnsi"/>
              <w:bCs w:val="0"/>
              <w:sz w:val="18"/>
            </w:rPr>
          </w:rPrChange>
        </w:rPr>
        <w:t>(</w:t>
      </w:r>
      <w:proofErr w:type="spellStart"/>
      <w:proofErr w:type="gramEnd"/>
      <w:r w:rsidRPr="003349CA">
        <w:rPr>
          <w:rPrChange w:id="1119" w:author="Dattatraya More" w:date="2017-08-02T14:27:00Z">
            <w:rPr>
              <w:rFonts w:asciiTheme="minorHAnsi" w:hAnsiTheme="minorHAnsi"/>
              <w:bCs w:val="0"/>
              <w:sz w:val="18"/>
            </w:rPr>
          </w:rPrChange>
        </w:rPr>
        <w:t>d_1</w:t>
      </w:r>
      <w:proofErr w:type="spellEnd"/>
      <w:r w:rsidRPr="003349CA">
        <w:rPr>
          <w:rPrChange w:id="1120" w:author="Dattatraya More" w:date="2017-08-02T14:27:00Z">
            <w:rPr>
              <w:rFonts w:asciiTheme="minorHAnsi" w:hAnsiTheme="minorHAnsi"/>
              <w:bCs w:val="0"/>
              <w:sz w:val="18"/>
            </w:rPr>
          </w:rPrChange>
        </w:rPr>
        <w:t xml:space="preserve">, </w:t>
      </w:r>
      <w:proofErr w:type="spellStart"/>
      <w:r w:rsidRPr="003349CA">
        <w:rPr>
          <w:rPrChange w:id="1121" w:author="Dattatraya More" w:date="2017-08-02T14:27:00Z">
            <w:rPr>
              <w:rFonts w:asciiTheme="minorHAnsi" w:hAnsiTheme="minorHAnsi"/>
              <w:bCs w:val="0"/>
              <w:sz w:val="18"/>
            </w:rPr>
          </w:rPrChange>
        </w:rPr>
        <w:t>keep_prob</w:t>
      </w:r>
      <w:proofErr w:type="spellEnd"/>
      <w:r w:rsidRPr="003349CA">
        <w:rPr>
          <w:rPrChange w:id="1122" w:author="Dattatraya More" w:date="2017-08-02T14:27:00Z">
            <w:rPr>
              <w:rFonts w:asciiTheme="minorHAnsi" w:hAnsiTheme="minorHAnsi"/>
              <w:bCs w:val="0"/>
              <w:sz w:val="18"/>
            </w:rPr>
          </w:rPrChange>
        </w:rPr>
        <w:t xml:space="preserve">=0.5, </w:t>
      </w:r>
      <w:proofErr w:type="spellStart"/>
      <w:r w:rsidRPr="003349CA">
        <w:rPr>
          <w:rPrChange w:id="1123" w:author="Dattatraya More" w:date="2017-08-02T14:27:00Z">
            <w:rPr>
              <w:rFonts w:asciiTheme="minorHAnsi" w:hAnsiTheme="minorHAnsi"/>
              <w:bCs w:val="0"/>
              <w:sz w:val="18"/>
            </w:rPr>
          </w:rPrChange>
        </w:rPr>
        <w:t>is_training</w:t>
      </w:r>
      <w:proofErr w:type="spellEnd"/>
      <w:r w:rsidRPr="003349CA">
        <w:rPr>
          <w:rPrChange w:id="1124" w:author="Dattatraya More" w:date="2017-08-02T14:27:00Z">
            <w:rPr>
              <w:rFonts w:asciiTheme="minorHAnsi" w:hAnsiTheme="minorHAnsi"/>
              <w:bCs w:val="0"/>
              <w:sz w:val="18"/>
            </w:rPr>
          </w:rPrChange>
        </w:rPr>
        <w:t>=</w:t>
      </w:r>
      <w:proofErr w:type="spellStart"/>
      <w:r w:rsidRPr="003349CA">
        <w:rPr>
          <w:rPrChange w:id="1125" w:author="Dattatraya More" w:date="2017-08-02T14:27:00Z">
            <w:rPr>
              <w:rFonts w:asciiTheme="minorHAnsi" w:hAnsiTheme="minorHAnsi"/>
              <w:bCs w:val="0"/>
              <w:sz w:val="18"/>
            </w:rPr>
          </w:rPrChange>
        </w:rPr>
        <w:t>is_train</w:t>
      </w:r>
      <w:proofErr w:type="spellEnd"/>
      <w:r w:rsidRPr="003349CA">
        <w:rPr>
          <w:rPrChange w:id="1126" w:author="Dattatraya More" w:date="2017-08-02T14:27:00Z">
            <w:rPr>
              <w:rFonts w:asciiTheme="minorHAnsi" w:hAnsiTheme="minorHAnsi"/>
              <w:bCs w:val="0"/>
              <w:sz w:val="18"/>
            </w:rPr>
          </w:rPrChange>
        </w:rPr>
        <w:t>, scope='</w:t>
      </w:r>
      <w:proofErr w:type="spellStart"/>
      <w:r w:rsidRPr="003349CA">
        <w:rPr>
          <w:rPrChange w:id="1127" w:author="Dattatraya More" w:date="2017-08-02T14:27:00Z">
            <w:rPr>
              <w:rFonts w:asciiTheme="minorHAnsi" w:hAnsiTheme="minorHAnsi"/>
              <w:bCs w:val="0"/>
              <w:sz w:val="18"/>
            </w:rPr>
          </w:rPrChange>
        </w:rPr>
        <w:t>d_1_conv</w:t>
      </w:r>
      <w:proofErr w:type="spellEnd"/>
      <w:r w:rsidRPr="003349CA">
        <w:rPr>
          <w:rPrChange w:id="1128" w:author="Dattatraya More" w:date="2017-08-02T14:27:00Z">
            <w:rPr>
              <w:rFonts w:asciiTheme="minorHAnsi" w:hAnsiTheme="minorHAnsi"/>
              <w:bCs w:val="0"/>
              <w:sz w:val="18"/>
            </w:rPr>
          </w:rPrChange>
        </w:rPr>
        <w:t>/')</w:t>
      </w:r>
    </w:p>
    <w:p w14:paraId="66D8946D" w14:textId="77777777" w:rsidR="00F1191C" w:rsidRPr="003349CA" w:rsidRDefault="00F1191C">
      <w:pPr>
        <w:pStyle w:val="CodePACKT"/>
        <w:rPr>
          <w:rPrChange w:id="1129" w:author="Dattatraya More" w:date="2017-08-02T14:27:00Z">
            <w:rPr>
              <w:rFonts w:asciiTheme="minorHAnsi" w:hAnsiTheme="minorHAnsi"/>
              <w:sz w:val="18"/>
              <w:szCs w:val="18"/>
            </w:rPr>
          </w:rPrChange>
        </w:rPr>
        <w:pPrChange w:id="1130" w:author="Dattatraya More" w:date="2017-08-02T14:27:00Z">
          <w:pPr>
            <w:spacing w:after="240"/>
            <w:contextualSpacing/>
          </w:pPr>
        </w:pPrChange>
      </w:pPr>
      <w:r w:rsidRPr="003349CA">
        <w:rPr>
          <w:rPrChange w:id="1131" w:author="Dattatraya More" w:date="2017-08-02T14:27:00Z">
            <w:rPr>
              <w:rFonts w:asciiTheme="minorHAnsi" w:hAnsiTheme="minorHAnsi"/>
              <w:bCs w:val="0"/>
              <w:sz w:val="18"/>
            </w:rPr>
          </w:rPrChange>
        </w:rPr>
        <w:t xml:space="preserve">                </w:t>
      </w:r>
      <w:proofErr w:type="gramStart"/>
      <w:r w:rsidRPr="003349CA">
        <w:rPr>
          <w:rPrChange w:id="1132" w:author="Dattatraya More" w:date="2017-08-02T14:27:00Z">
            <w:rPr>
              <w:rFonts w:asciiTheme="minorHAnsi" w:hAnsiTheme="minorHAnsi"/>
              <w:bCs w:val="0"/>
              <w:sz w:val="18"/>
            </w:rPr>
          </w:rPrChange>
        </w:rPr>
        <w:t>if</w:t>
      </w:r>
      <w:proofErr w:type="gramEnd"/>
      <w:r w:rsidRPr="003349CA">
        <w:rPr>
          <w:rPrChange w:id="1133" w:author="Dattatraya More" w:date="2017-08-02T14:27:00Z">
            <w:rPr>
              <w:rFonts w:asciiTheme="minorHAnsi" w:hAnsiTheme="minorHAnsi"/>
              <w:bCs w:val="0"/>
              <w:sz w:val="18"/>
            </w:rPr>
          </w:rPrChange>
        </w:rPr>
        <w:t xml:space="preserve"> not reuse: print (</w:t>
      </w:r>
      <w:proofErr w:type="spellStart"/>
      <w:r w:rsidRPr="003349CA">
        <w:rPr>
          <w:rPrChange w:id="1134" w:author="Dattatraya More" w:date="2017-08-02T14:27:00Z">
            <w:rPr>
              <w:rFonts w:asciiTheme="minorHAnsi" w:hAnsiTheme="minorHAnsi"/>
              <w:bCs w:val="0"/>
              <w:sz w:val="18"/>
            </w:rPr>
          </w:rPrChange>
        </w:rPr>
        <w:t>scope.name</w:t>
      </w:r>
      <w:proofErr w:type="spellEnd"/>
      <w:r w:rsidRPr="003349CA">
        <w:rPr>
          <w:rPrChange w:id="1135" w:author="Dattatraya More" w:date="2017-08-02T14:27:00Z">
            <w:rPr>
              <w:rFonts w:asciiTheme="minorHAnsi" w:hAnsiTheme="minorHAnsi"/>
              <w:bCs w:val="0"/>
              <w:sz w:val="18"/>
            </w:rPr>
          </w:rPrChange>
        </w:rPr>
        <w:t xml:space="preserve">, </w:t>
      </w:r>
      <w:proofErr w:type="spellStart"/>
      <w:r w:rsidRPr="003349CA">
        <w:rPr>
          <w:rPrChange w:id="1136" w:author="Dattatraya More" w:date="2017-08-02T14:27:00Z">
            <w:rPr>
              <w:rFonts w:asciiTheme="minorHAnsi" w:hAnsiTheme="minorHAnsi"/>
              <w:bCs w:val="0"/>
              <w:sz w:val="18"/>
            </w:rPr>
          </w:rPrChange>
        </w:rPr>
        <w:t>d_1</w:t>
      </w:r>
      <w:proofErr w:type="spellEnd"/>
      <w:r w:rsidRPr="003349CA">
        <w:rPr>
          <w:rPrChange w:id="1137" w:author="Dattatraya More" w:date="2017-08-02T14:27:00Z">
            <w:rPr>
              <w:rFonts w:asciiTheme="minorHAnsi" w:hAnsiTheme="minorHAnsi"/>
              <w:bCs w:val="0"/>
              <w:sz w:val="18"/>
            </w:rPr>
          </w:rPrChange>
        </w:rPr>
        <w:t>)</w:t>
      </w:r>
    </w:p>
    <w:p w14:paraId="1DC3195A" w14:textId="77777777" w:rsidR="00F1191C" w:rsidRPr="003349CA" w:rsidRDefault="00F1191C">
      <w:pPr>
        <w:pStyle w:val="CodePACKT"/>
        <w:rPr>
          <w:rPrChange w:id="1138" w:author="Dattatraya More" w:date="2017-08-02T14:27:00Z">
            <w:rPr>
              <w:rFonts w:asciiTheme="minorHAnsi" w:hAnsiTheme="minorHAnsi"/>
              <w:sz w:val="18"/>
              <w:szCs w:val="18"/>
            </w:rPr>
          </w:rPrChange>
        </w:rPr>
        <w:pPrChange w:id="1139" w:author="Dattatraya More" w:date="2017-08-02T14:27:00Z">
          <w:pPr>
            <w:spacing w:after="240"/>
            <w:contextualSpacing/>
          </w:pPr>
        </w:pPrChange>
      </w:pPr>
      <w:r w:rsidRPr="003349CA">
        <w:rPr>
          <w:rPrChange w:id="1140" w:author="Dattatraya More" w:date="2017-08-02T14:27:00Z">
            <w:rPr>
              <w:rFonts w:asciiTheme="minorHAnsi" w:hAnsiTheme="minorHAnsi"/>
              <w:bCs w:val="0"/>
              <w:sz w:val="18"/>
            </w:rPr>
          </w:rPrChange>
        </w:rPr>
        <w:t xml:space="preserve">                </w:t>
      </w:r>
      <w:proofErr w:type="spellStart"/>
      <w:r w:rsidRPr="003349CA">
        <w:rPr>
          <w:rPrChange w:id="1141" w:author="Dattatraya More" w:date="2017-08-02T14:27:00Z">
            <w:rPr>
              <w:rFonts w:asciiTheme="minorHAnsi" w:hAnsiTheme="minorHAnsi"/>
              <w:bCs w:val="0"/>
              <w:sz w:val="18"/>
            </w:rPr>
          </w:rPrChange>
        </w:rPr>
        <w:t>d_2</w:t>
      </w:r>
      <w:proofErr w:type="spellEnd"/>
      <w:r w:rsidRPr="003349CA">
        <w:rPr>
          <w:rPrChange w:id="1142" w:author="Dattatraya More" w:date="2017-08-02T14:27:00Z">
            <w:rPr>
              <w:rFonts w:asciiTheme="minorHAnsi" w:hAnsiTheme="minorHAnsi"/>
              <w:bCs w:val="0"/>
              <w:sz w:val="18"/>
            </w:rPr>
          </w:rPrChange>
        </w:rPr>
        <w:t xml:space="preserve"> = </w:t>
      </w:r>
      <w:proofErr w:type="spellStart"/>
      <w:proofErr w:type="gramStart"/>
      <w:r w:rsidRPr="003349CA">
        <w:rPr>
          <w:rPrChange w:id="1143" w:author="Dattatraya More" w:date="2017-08-02T14:27:00Z">
            <w:rPr>
              <w:rFonts w:asciiTheme="minorHAnsi" w:hAnsiTheme="minorHAnsi"/>
              <w:bCs w:val="0"/>
              <w:sz w:val="18"/>
            </w:rPr>
          </w:rPrChange>
        </w:rPr>
        <w:t>conv2d</w:t>
      </w:r>
      <w:proofErr w:type="spellEnd"/>
      <w:r w:rsidRPr="003349CA">
        <w:rPr>
          <w:rPrChange w:id="1144" w:author="Dattatraya More" w:date="2017-08-02T14:27:00Z">
            <w:rPr>
              <w:rFonts w:asciiTheme="minorHAnsi" w:hAnsiTheme="minorHAnsi"/>
              <w:bCs w:val="0"/>
              <w:sz w:val="18"/>
            </w:rPr>
          </w:rPrChange>
        </w:rPr>
        <w:t>(</w:t>
      </w:r>
      <w:proofErr w:type="spellStart"/>
      <w:proofErr w:type="gramEnd"/>
      <w:r w:rsidRPr="003349CA">
        <w:rPr>
          <w:rPrChange w:id="1145" w:author="Dattatraya More" w:date="2017-08-02T14:27:00Z">
            <w:rPr>
              <w:rFonts w:asciiTheme="minorHAnsi" w:hAnsiTheme="minorHAnsi"/>
              <w:bCs w:val="0"/>
              <w:sz w:val="18"/>
            </w:rPr>
          </w:rPrChange>
        </w:rPr>
        <w:t>d_1</w:t>
      </w:r>
      <w:proofErr w:type="spellEnd"/>
      <w:r w:rsidRPr="003349CA">
        <w:rPr>
          <w:rPrChange w:id="1146" w:author="Dattatraya More" w:date="2017-08-02T14:27:00Z">
            <w:rPr>
              <w:rFonts w:asciiTheme="minorHAnsi" w:hAnsiTheme="minorHAnsi"/>
              <w:bCs w:val="0"/>
              <w:sz w:val="18"/>
            </w:rPr>
          </w:rPrChange>
        </w:rPr>
        <w:t xml:space="preserve">, </w:t>
      </w:r>
      <w:proofErr w:type="spellStart"/>
      <w:r w:rsidRPr="003349CA">
        <w:rPr>
          <w:rPrChange w:id="1147" w:author="Dattatraya More" w:date="2017-08-02T14:27:00Z">
            <w:rPr>
              <w:rFonts w:asciiTheme="minorHAnsi" w:hAnsiTheme="minorHAnsi"/>
              <w:bCs w:val="0"/>
              <w:sz w:val="18"/>
            </w:rPr>
          </w:rPrChange>
        </w:rPr>
        <w:t>conv_info</w:t>
      </w:r>
      <w:proofErr w:type="spellEnd"/>
      <w:r w:rsidRPr="003349CA">
        <w:rPr>
          <w:rPrChange w:id="1148" w:author="Dattatraya More" w:date="2017-08-02T14:27:00Z">
            <w:rPr>
              <w:rFonts w:asciiTheme="minorHAnsi" w:hAnsiTheme="minorHAnsi"/>
              <w:bCs w:val="0"/>
              <w:sz w:val="18"/>
            </w:rPr>
          </w:rPrChange>
        </w:rPr>
        <w:t xml:space="preserve">[1], </w:t>
      </w:r>
      <w:proofErr w:type="spellStart"/>
      <w:r w:rsidRPr="003349CA">
        <w:rPr>
          <w:rPrChange w:id="1149" w:author="Dattatraya More" w:date="2017-08-02T14:27:00Z">
            <w:rPr>
              <w:rFonts w:asciiTheme="minorHAnsi" w:hAnsiTheme="minorHAnsi"/>
              <w:bCs w:val="0"/>
              <w:sz w:val="18"/>
            </w:rPr>
          </w:rPrChange>
        </w:rPr>
        <w:t>is_train</w:t>
      </w:r>
      <w:proofErr w:type="spellEnd"/>
      <w:r w:rsidRPr="003349CA">
        <w:rPr>
          <w:rPrChange w:id="1150" w:author="Dattatraya More" w:date="2017-08-02T14:27:00Z">
            <w:rPr>
              <w:rFonts w:asciiTheme="minorHAnsi" w:hAnsiTheme="minorHAnsi"/>
              <w:bCs w:val="0"/>
              <w:sz w:val="18"/>
            </w:rPr>
          </w:rPrChange>
        </w:rPr>
        <w:t>, name='</w:t>
      </w:r>
      <w:proofErr w:type="spellStart"/>
      <w:r w:rsidRPr="003349CA">
        <w:rPr>
          <w:rPrChange w:id="1151" w:author="Dattatraya More" w:date="2017-08-02T14:27:00Z">
            <w:rPr>
              <w:rFonts w:asciiTheme="minorHAnsi" w:hAnsiTheme="minorHAnsi"/>
              <w:bCs w:val="0"/>
              <w:sz w:val="18"/>
            </w:rPr>
          </w:rPrChange>
        </w:rPr>
        <w:t>d_2_conv</w:t>
      </w:r>
      <w:proofErr w:type="spellEnd"/>
      <w:r w:rsidRPr="003349CA">
        <w:rPr>
          <w:rPrChange w:id="1152" w:author="Dattatraya More" w:date="2017-08-02T14:27:00Z">
            <w:rPr>
              <w:rFonts w:asciiTheme="minorHAnsi" w:hAnsiTheme="minorHAnsi"/>
              <w:bCs w:val="0"/>
              <w:sz w:val="18"/>
            </w:rPr>
          </w:rPrChange>
        </w:rPr>
        <w:t>')</w:t>
      </w:r>
    </w:p>
    <w:p w14:paraId="60B05FEB" w14:textId="77777777" w:rsidR="00F1191C" w:rsidRPr="003349CA" w:rsidRDefault="00F1191C">
      <w:pPr>
        <w:pStyle w:val="CodePACKT"/>
        <w:rPr>
          <w:rPrChange w:id="1153" w:author="Dattatraya More" w:date="2017-08-02T14:27:00Z">
            <w:rPr>
              <w:rFonts w:asciiTheme="minorHAnsi" w:hAnsiTheme="minorHAnsi"/>
              <w:sz w:val="18"/>
              <w:szCs w:val="18"/>
            </w:rPr>
          </w:rPrChange>
        </w:rPr>
        <w:pPrChange w:id="1154" w:author="Dattatraya More" w:date="2017-08-02T14:27:00Z">
          <w:pPr>
            <w:spacing w:after="240"/>
            <w:contextualSpacing/>
          </w:pPr>
        </w:pPrChange>
      </w:pPr>
      <w:r w:rsidRPr="003349CA">
        <w:rPr>
          <w:rPrChange w:id="1155" w:author="Dattatraya More" w:date="2017-08-02T14:27:00Z">
            <w:rPr>
              <w:rFonts w:asciiTheme="minorHAnsi" w:hAnsiTheme="minorHAnsi"/>
              <w:bCs w:val="0"/>
              <w:sz w:val="18"/>
            </w:rPr>
          </w:rPrChange>
        </w:rPr>
        <w:t xml:space="preserve">                </w:t>
      </w:r>
      <w:proofErr w:type="spellStart"/>
      <w:r w:rsidRPr="003349CA">
        <w:rPr>
          <w:rPrChange w:id="1156" w:author="Dattatraya More" w:date="2017-08-02T14:27:00Z">
            <w:rPr>
              <w:rFonts w:asciiTheme="minorHAnsi" w:hAnsiTheme="minorHAnsi"/>
              <w:bCs w:val="0"/>
              <w:sz w:val="18"/>
            </w:rPr>
          </w:rPrChange>
        </w:rPr>
        <w:t>d_2</w:t>
      </w:r>
      <w:proofErr w:type="spellEnd"/>
      <w:r w:rsidRPr="003349CA">
        <w:rPr>
          <w:rPrChange w:id="1157" w:author="Dattatraya More" w:date="2017-08-02T14:27:00Z">
            <w:rPr>
              <w:rFonts w:asciiTheme="minorHAnsi" w:hAnsiTheme="minorHAnsi"/>
              <w:bCs w:val="0"/>
              <w:sz w:val="18"/>
            </w:rPr>
          </w:rPrChange>
        </w:rPr>
        <w:t xml:space="preserve"> = </w:t>
      </w:r>
      <w:proofErr w:type="spellStart"/>
      <w:proofErr w:type="gramStart"/>
      <w:r w:rsidRPr="003349CA">
        <w:rPr>
          <w:rPrChange w:id="1158" w:author="Dattatraya More" w:date="2017-08-02T14:27:00Z">
            <w:rPr>
              <w:rFonts w:asciiTheme="minorHAnsi" w:hAnsiTheme="minorHAnsi"/>
              <w:bCs w:val="0"/>
              <w:sz w:val="18"/>
            </w:rPr>
          </w:rPrChange>
        </w:rPr>
        <w:t>slim.dropout</w:t>
      </w:r>
      <w:proofErr w:type="spellEnd"/>
      <w:r w:rsidRPr="003349CA">
        <w:rPr>
          <w:rPrChange w:id="1159" w:author="Dattatraya More" w:date="2017-08-02T14:27:00Z">
            <w:rPr>
              <w:rFonts w:asciiTheme="minorHAnsi" w:hAnsiTheme="minorHAnsi"/>
              <w:bCs w:val="0"/>
              <w:sz w:val="18"/>
            </w:rPr>
          </w:rPrChange>
        </w:rPr>
        <w:t>(</w:t>
      </w:r>
      <w:proofErr w:type="spellStart"/>
      <w:proofErr w:type="gramEnd"/>
      <w:r w:rsidRPr="003349CA">
        <w:rPr>
          <w:rPrChange w:id="1160" w:author="Dattatraya More" w:date="2017-08-02T14:27:00Z">
            <w:rPr>
              <w:rFonts w:asciiTheme="minorHAnsi" w:hAnsiTheme="minorHAnsi"/>
              <w:bCs w:val="0"/>
              <w:sz w:val="18"/>
            </w:rPr>
          </w:rPrChange>
        </w:rPr>
        <w:t>d_2</w:t>
      </w:r>
      <w:proofErr w:type="spellEnd"/>
      <w:r w:rsidRPr="003349CA">
        <w:rPr>
          <w:rPrChange w:id="1161" w:author="Dattatraya More" w:date="2017-08-02T14:27:00Z">
            <w:rPr>
              <w:rFonts w:asciiTheme="minorHAnsi" w:hAnsiTheme="minorHAnsi"/>
              <w:bCs w:val="0"/>
              <w:sz w:val="18"/>
            </w:rPr>
          </w:rPrChange>
        </w:rPr>
        <w:t xml:space="preserve">, </w:t>
      </w:r>
      <w:proofErr w:type="spellStart"/>
      <w:r w:rsidRPr="003349CA">
        <w:rPr>
          <w:rPrChange w:id="1162" w:author="Dattatraya More" w:date="2017-08-02T14:27:00Z">
            <w:rPr>
              <w:rFonts w:asciiTheme="minorHAnsi" w:hAnsiTheme="minorHAnsi"/>
              <w:bCs w:val="0"/>
              <w:sz w:val="18"/>
            </w:rPr>
          </w:rPrChange>
        </w:rPr>
        <w:t>keep_prob</w:t>
      </w:r>
      <w:proofErr w:type="spellEnd"/>
      <w:r w:rsidRPr="003349CA">
        <w:rPr>
          <w:rPrChange w:id="1163" w:author="Dattatraya More" w:date="2017-08-02T14:27:00Z">
            <w:rPr>
              <w:rFonts w:asciiTheme="minorHAnsi" w:hAnsiTheme="minorHAnsi"/>
              <w:bCs w:val="0"/>
              <w:sz w:val="18"/>
            </w:rPr>
          </w:rPrChange>
        </w:rPr>
        <w:t xml:space="preserve">=0.5, </w:t>
      </w:r>
      <w:proofErr w:type="spellStart"/>
      <w:r w:rsidRPr="003349CA">
        <w:rPr>
          <w:rPrChange w:id="1164" w:author="Dattatraya More" w:date="2017-08-02T14:27:00Z">
            <w:rPr>
              <w:rFonts w:asciiTheme="minorHAnsi" w:hAnsiTheme="minorHAnsi"/>
              <w:bCs w:val="0"/>
              <w:sz w:val="18"/>
            </w:rPr>
          </w:rPrChange>
        </w:rPr>
        <w:t>is_training</w:t>
      </w:r>
      <w:proofErr w:type="spellEnd"/>
      <w:r w:rsidRPr="003349CA">
        <w:rPr>
          <w:rPrChange w:id="1165" w:author="Dattatraya More" w:date="2017-08-02T14:27:00Z">
            <w:rPr>
              <w:rFonts w:asciiTheme="minorHAnsi" w:hAnsiTheme="minorHAnsi"/>
              <w:bCs w:val="0"/>
              <w:sz w:val="18"/>
            </w:rPr>
          </w:rPrChange>
        </w:rPr>
        <w:t>=</w:t>
      </w:r>
      <w:proofErr w:type="spellStart"/>
      <w:r w:rsidRPr="003349CA">
        <w:rPr>
          <w:rPrChange w:id="1166" w:author="Dattatraya More" w:date="2017-08-02T14:27:00Z">
            <w:rPr>
              <w:rFonts w:asciiTheme="minorHAnsi" w:hAnsiTheme="minorHAnsi"/>
              <w:bCs w:val="0"/>
              <w:sz w:val="18"/>
            </w:rPr>
          </w:rPrChange>
        </w:rPr>
        <w:t>is_train</w:t>
      </w:r>
      <w:proofErr w:type="spellEnd"/>
      <w:r w:rsidRPr="003349CA">
        <w:rPr>
          <w:rPrChange w:id="1167" w:author="Dattatraya More" w:date="2017-08-02T14:27:00Z">
            <w:rPr>
              <w:rFonts w:asciiTheme="minorHAnsi" w:hAnsiTheme="minorHAnsi"/>
              <w:bCs w:val="0"/>
              <w:sz w:val="18"/>
            </w:rPr>
          </w:rPrChange>
        </w:rPr>
        <w:t>, scope='</w:t>
      </w:r>
      <w:proofErr w:type="spellStart"/>
      <w:r w:rsidRPr="003349CA">
        <w:rPr>
          <w:rPrChange w:id="1168" w:author="Dattatraya More" w:date="2017-08-02T14:27:00Z">
            <w:rPr>
              <w:rFonts w:asciiTheme="minorHAnsi" w:hAnsiTheme="minorHAnsi"/>
              <w:bCs w:val="0"/>
              <w:sz w:val="18"/>
            </w:rPr>
          </w:rPrChange>
        </w:rPr>
        <w:t>d_2_conv</w:t>
      </w:r>
      <w:proofErr w:type="spellEnd"/>
      <w:r w:rsidRPr="003349CA">
        <w:rPr>
          <w:rPrChange w:id="1169" w:author="Dattatraya More" w:date="2017-08-02T14:27:00Z">
            <w:rPr>
              <w:rFonts w:asciiTheme="minorHAnsi" w:hAnsiTheme="minorHAnsi"/>
              <w:bCs w:val="0"/>
              <w:sz w:val="18"/>
            </w:rPr>
          </w:rPrChange>
        </w:rPr>
        <w:t>/')</w:t>
      </w:r>
    </w:p>
    <w:p w14:paraId="695CAC7C" w14:textId="77777777" w:rsidR="00F1191C" w:rsidRPr="003349CA" w:rsidRDefault="00F1191C">
      <w:pPr>
        <w:pStyle w:val="CodePACKT"/>
        <w:rPr>
          <w:rPrChange w:id="1170" w:author="Dattatraya More" w:date="2017-08-02T14:27:00Z">
            <w:rPr>
              <w:rFonts w:asciiTheme="minorHAnsi" w:hAnsiTheme="minorHAnsi"/>
              <w:sz w:val="18"/>
              <w:szCs w:val="18"/>
            </w:rPr>
          </w:rPrChange>
        </w:rPr>
        <w:pPrChange w:id="1171" w:author="Dattatraya More" w:date="2017-08-02T14:27:00Z">
          <w:pPr>
            <w:spacing w:after="240"/>
            <w:contextualSpacing/>
          </w:pPr>
        </w:pPrChange>
      </w:pPr>
      <w:r w:rsidRPr="003349CA">
        <w:rPr>
          <w:rPrChange w:id="1172" w:author="Dattatraya More" w:date="2017-08-02T14:27:00Z">
            <w:rPr>
              <w:rFonts w:asciiTheme="minorHAnsi" w:hAnsiTheme="minorHAnsi"/>
              <w:bCs w:val="0"/>
              <w:sz w:val="18"/>
            </w:rPr>
          </w:rPrChange>
        </w:rPr>
        <w:t xml:space="preserve">                </w:t>
      </w:r>
      <w:proofErr w:type="gramStart"/>
      <w:r w:rsidRPr="003349CA">
        <w:rPr>
          <w:rPrChange w:id="1173" w:author="Dattatraya More" w:date="2017-08-02T14:27:00Z">
            <w:rPr>
              <w:rFonts w:asciiTheme="minorHAnsi" w:hAnsiTheme="minorHAnsi"/>
              <w:bCs w:val="0"/>
              <w:sz w:val="18"/>
            </w:rPr>
          </w:rPrChange>
        </w:rPr>
        <w:t>if</w:t>
      </w:r>
      <w:proofErr w:type="gramEnd"/>
      <w:r w:rsidRPr="003349CA">
        <w:rPr>
          <w:rPrChange w:id="1174" w:author="Dattatraya More" w:date="2017-08-02T14:27:00Z">
            <w:rPr>
              <w:rFonts w:asciiTheme="minorHAnsi" w:hAnsiTheme="minorHAnsi"/>
              <w:bCs w:val="0"/>
              <w:sz w:val="18"/>
            </w:rPr>
          </w:rPrChange>
        </w:rPr>
        <w:t xml:space="preserve"> not reuse: print (</w:t>
      </w:r>
      <w:proofErr w:type="spellStart"/>
      <w:r w:rsidRPr="003349CA">
        <w:rPr>
          <w:rPrChange w:id="1175" w:author="Dattatraya More" w:date="2017-08-02T14:27:00Z">
            <w:rPr>
              <w:rFonts w:asciiTheme="minorHAnsi" w:hAnsiTheme="minorHAnsi"/>
              <w:bCs w:val="0"/>
              <w:sz w:val="18"/>
            </w:rPr>
          </w:rPrChange>
        </w:rPr>
        <w:t>scope.name</w:t>
      </w:r>
      <w:proofErr w:type="spellEnd"/>
      <w:r w:rsidRPr="003349CA">
        <w:rPr>
          <w:rPrChange w:id="1176" w:author="Dattatraya More" w:date="2017-08-02T14:27:00Z">
            <w:rPr>
              <w:rFonts w:asciiTheme="minorHAnsi" w:hAnsiTheme="minorHAnsi"/>
              <w:bCs w:val="0"/>
              <w:sz w:val="18"/>
            </w:rPr>
          </w:rPrChange>
        </w:rPr>
        <w:t xml:space="preserve">, </w:t>
      </w:r>
      <w:proofErr w:type="spellStart"/>
      <w:r w:rsidRPr="003349CA">
        <w:rPr>
          <w:rPrChange w:id="1177" w:author="Dattatraya More" w:date="2017-08-02T14:27:00Z">
            <w:rPr>
              <w:rFonts w:asciiTheme="minorHAnsi" w:hAnsiTheme="minorHAnsi"/>
              <w:bCs w:val="0"/>
              <w:sz w:val="18"/>
            </w:rPr>
          </w:rPrChange>
        </w:rPr>
        <w:t>d_2</w:t>
      </w:r>
      <w:proofErr w:type="spellEnd"/>
      <w:r w:rsidRPr="003349CA">
        <w:rPr>
          <w:rPrChange w:id="1178" w:author="Dattatraya More" w:date="2017-08-02T14:27:00Z">
            <w:rPr>
              <w:rFonts w:asciiTheme="minorHAnsi" w:hAnsiTheme="minorHAnsi"/>
              <w:bCs w:val="0"/>
              <w:sz w:val="18"/>
            </w:rPr>
          </w:rPrChange>
        </w:rPr>
        <w:t>)</w:t>
      </w:r>
    </w:p>
    <w:p w14:paraId="23520364" w14:textId="77777777" w:rsidR="00F1191C" w:rsidRPr="003349CA" w:rsidRDefault="00F1191C">
      <w:pPr>
        <w:pStyle w:val="CodePACKT"/>
        <w:rPr>
          <w:rPrChange w:id="1179" w:author="Dattatraya More" w:date="2017-08-02T14:27:00Z">
            <w:rPr>
              <w:rFonts w:asciiTheme="minorHAnsi" w:hAnsiTheme="minorHAnsi"/>
              <w:sz w:val="18"/>
              <w:szCs w:val="18"/>
            </w:rPr>
          </w:rPrChange>
        </w:rPr>
        <w:pPrChange w:id="1180" w:author="Dattatraya More" w:date="2017-08-02T14:27:00Z">
          <w:pPr>
            <w:spacing w:after="240"/>
            <w:contextualSpacing/>
          </w:pPr>
        </w:pPrChange>
      </w:pPr>
      <w:r w:rsidRPr="003349CA">
        <w:rPr>
          <w:rPrChange w:id="1181" w:author="Dattatraya More" w:date="2017-08-02T14:27:00Z">
            <w:rPr>
              <w:rFonts w:asciiTheme="minorHAnsi" w:hAnsiTheme="minorHAnsi"/>
              <w:bCs w:val="0"/>
              <w:sz w:val="18"/>
            </w:rPr>
          </w:rPrChange>
        </w:rPr>
        <w:t xml:space="preserve">                </w:t>
      </w:r>
      <w:proofErr w:type="spellStart"/>
      <w:r w:rsidRPr="003349CA">
        <w:rPr>
          <w:rPrChange w:id="1182" w:author="Dattatraya More" w:date="2017-08-02T14:27:00Z">
            <w:rPr>
              <w:rFonts w:asciiTheme="minorHAnsi" w:hAnsiTheme="minorHAnsi"/>
              <w:bCs w:val="0"/>
              <w:sz w:val="18"/>
            </w:rPr>
          </w:rPrChange>
        </w:rPr>
        <w:t>d_3</w:t>
      </w:r>
      <w:proofErr w:type="spellEnd"/>
      <w:r w:rsidRPr="003349CA">
        <w:rPr>
          <w:rPrChange w:id="1183" w:author="Dattatraya More" w:date="2017-08-02T14:27:00Z">
            <w:rPr>
              <w:rFonts w:asciiTheme="minorHAnsi" w:hAnsiTheme="minorHAnsi"/>
              <w:bCs w:val="0"/>
              <w:sz w:val="18"/>
            </w:rPr>
          </w:rPrChange>
        </w:rPr>
        <w:t xml:space="preserve"> = </w:t>
      </w:r>
      <w:proofErr w:type="spellStart"/>
      <w:proofErr w:type="gramStart"/>
      <w:r w:rsidRPr="003349CA">
        <w:rPr>
          <w:rPrChange w:id="1184" w:author="Dattatraya More" w:date="2017-08-02T14:27:00Z">
            <w:rPr>
              <w:rFonts w:asciiTheme="minorHAnsi" w:hAnsiTheme="minorHAnsi"/>
              <w:bCs w:val="0"/>
              <w:sz w:val="18"/>
            </w:rPr>
          </w:rPrChange>
        </w:rPr>
        <w:t>conv2d</w:t>
      </w:r>
      <w:proofErr w:type="spellEnd"/>
      <w:r w:rsidRPr="003349CA">
        <w:rPr>
          <w:rPrChange w:id="1185" w:author="Dattatraya More" w:date="2017-08-02T14:27:00Z">
            <w:rPr>
              <w:rFonts w:asciiTheme="minorHAnsi" w:hAnsiTheme="minorHAnsi"/>
              <w:bCs w:val="0"/>
              <w:sz w:val="18"/>
            </w:rPr>
          </w:rPrChange>
        </w:rPr>
        <w:t>(</w:t>
      </w:r>
      <w:proofErr w:type="spellStart"/>
      <w:proofErr w:type="gramEnd"/>
      <w:r w:rsidRPr="003349CA">
        <w:rPr>
          <w:rPrChange w:id="1186" w:author="Dattatraya More" w:date="2017-08-02T14:27:00Z">
            <w:rPr>
              <w:rFonts w:asciiTheme="minorHAnsi" w:hAnsiTheme="minorHAnsi"/>
              <w:bCs w:val="0"/>
              <w:sz w:val="18"/>
            </w:rPr>
          </w:rPrChange>
        </w:rPr>
        <w:t>d_2</w:t>
      </w:r>
      <w:proofErr w:type="spellEnd"/>
      <w:r w:rsidRPr="003349CA">
        <w:rPr>
          <w:rPrChange w:id="1187" w:author="Dattatraya More" w:date="2017-08-02T14:27:00Z">
            <w:rPr>
              <w:rFonts w:asciiTheme="minorHAnsi" w:hAnsiTheme="minorHAnsi"/>
              <w:bCs w:val="0"/>
              <w:sz w:val="18"/>
            </w:rPr>
          </w:rPrChange>
        </w:rPr>
        <w:t xml:space="preserve">, </w:t>
      </w:r>
      <w:proofErr w:type="spellStart"/>
      <w:r w:rsidRPr="003349CA">
        <w:rPr>
          <w:rPrChange w:id="1188" w:author="Dattatraya More" w:date="2017-08-02T14:27:00Z">
            <w:rPr>
              <w:rFonts w:asciiTheme="minorHAnsi" w:hAnsiTheme="minorHAnsi"/>
              <w:bCs w:val="0"/>
              <w:sz w:val="18"/>
            </w:rPr>
          </w:rPrChange>
        </w:rPr>
        <w:t>conv_info</w:t>
      </w:r>
      <w:proofErr w:type="spellEnd"/>
      <w:r w:rsidRPr="003349CA">
        <w:rPr>
          <w:rPrChange w:id="1189" w:author="Dattatraya More" w:date="2017-08-02T14:27:00Z">
            <w:rPr>
              <w:rFonts w:asciiTheme="minorHAnsi" w:hAnsiTheme="minorHAnsi"/>
              <w:bCs w:val="0"/>
              <w:sz w:val="18"/>
            </w:rPr>
          </w:rPrChange>
        </w:rPr>
        <w:t xml:space="preserve">[2], </w:t>
      </w:r>
      <w:proofErr w:type="spellStart"/>
      <w:r w:rsidRPr="003349CA">
        <w:rPr>
          <w:rPrChange w:id="1190" w:author="Dattatraya More" w:date="2017-08-02T14:27:00Z">
            <w:rPr>
              <w:rFonts w:asciiTheme="minorHAnsi" w:hAnsiTheme="minorHAnsi"/>
              <w:bCs w:val="0"/>
              <w:sz w:val="18"/>
            </w:rPr>
          </w:rPrChange>
        </w:rPr>
        <w:t>is_train</w:t>
      </w:r>
      <w:proofErr w:type="spellEnd"/>
      <w:r w:rsidRPr="003349CA">
        <w:rPr>
          <w:rPrChange w:id="1191" w:author="Dattatraya More" w:date="2017-08-02T14:27:00Z">
            <w:rPr>
              <w:rFonts w:asciiTheme="minorHAnsi" w:hAnsiTheme="minorHAnsi"/>
              <w:bCs w:val="0"/>
              <w:sz w:val="18"/>
            </w:rPr>
          </w:rPrChange>
        </w:rPr>
        <w:t>, name='</w:t>
      </w:r>
      <w:proofErr w:type="spellStart"/>
      <w:r w:rsidRPr="003349CA">
        <w:rPr>
          <w:rPrChange w:id="1192" w:author="Dattatraya More" w:date="2017-08-02T14:27:00Z">
            <w:rPr>
              <w:rFonts w:asciiTheme="minorHAnsi" w:hAnsiTheme="minorHAnsi"/>
              <w:bCs w:val="0"/>
              <w:sz w:val="18"/>
            </w:rPr>
          </w:rPrChange>
        </w:rPr>
        <w:t>d_3_conv</w:t>
      </w:r>
      <w:proofErr w:type="spellEnd"/>
      <w:r w:rsidRPr="003349CA">
        <w:rPr>
          <w:rPrChange w:id="1193" w:author="Dattatraya More" w:date="2017-08-02T14:27:00Z">
            <w:rPr>
              <w:rFonts w:asciiTheme="minorHAnsi" w:hAnsiTheme="minorHAnsi"/>
              <w:bCs w:val="0"/>
              <w:sz w:val="18"/>
            </w:rPr>
          </w:rPrChange>
        </w:rPr>
        <w:t>')</w:t>
      </w:r>
    </w:p>
    <w:p w14:paraId="1C58CDDA" w14:textId="77777777" w:rsidR="00F1191C" w:rsidRPr="003349CA" w:rsidRDefault="00F1191C">
      <w:pPr>
        <w:pStyle w:val="CodePACKT"/>
        <w:rPr>
          <w:rPrChange w:id="1194" w:author="Dattatraya More" w:date="2017-08-02T14:27:00Z">
            <w:rPr>
              <w:rFonts w:asciiTheme="minorHAnsi" w:hAnsiTheme="minorHAnsi"/>
              <w:sz w:val="18"/>
              <w:szCs w:val="18"/>
            </w:rPr>
          </w:rPrChange>
        </w:rPr>
        <w:pPrChange w:id="1195" w:author="Dattatraya More" w:date="2017-08-02T14:27:00Z">
          <w:pPr>
            <w:spacing w:after="240"/>
            <w:contextualSpacing/>
          </w:pPr>
        </w:pPrChange>
      </w:pPr>
      <w:r w:rsidRPr="003349CA">
        <w:rPr>
          <w:rPrChange w:id="1196" w:author="Dattatraya More" w:date="2017-08-02T14:27:00Z">
            <w:rPr>
              <w:rFonts w:asciiTheme="minorHAnsi" w:hAnsiTheme="minorHAnsi"/>
              <w:bCs w:val="0"/>
              <w:sz w:val="18"/>
            </w:rPr>
          </w:rPrChange>
        </w:rPr>
        <w:t xml:space="preserve">                </w:t>
      </w:r>
      <w:proofErr w:type="spellStart"/>
      <w:r w:rsidRPr="003349CA">
        <w:rPr>
          <w:rPrChange w:id="1197" w:author="Dattatraya More" w:date="2017-08-02T14:27:00Z">
            <w:rPr>
              <w:rFonts w:asciiTheme="minorHAnsi" w:hAnsiTheme="minorHAnsi"/>
              <w:bCs w:val="0"/>
              <w:sz w:val="18"/>
            </w:rPr>
          </w:rPrChange>
        </w:rPr>
        <w:t>d_3</w:t>
      </w:r>
      <w:proofErr w:type="spellEnd"/>
      <w:r w:rsidRPr="003349CA">
        <w:rPr>
          <w:rPrChange w:id="1198" w:author="Dattatraya More" w:date="2017-08-02T14:27:00Z">
            <w:rPr>
              <w:rFonts w:asciiTheme="minorHAnsi" w:hAnsiTheme="minorHAnsi"/>
              <w:bCs w:val="0"/>
              <w:sz w:val="18"/>
            </w:rPr>
          </w:rPrChange>
        </w:rPr>
        <w:t xml:space="preserve"> = </w:t>
      </w:r>
      <w:proofErr w:type="spellStart"/>
      <w:proofErr w:type="gramStart"/>
      <w:r w:rsidRPr="003349CA">
        <w:rPr>
          <w:rPrChange w:id="1199" w:author="Dattatraya More" w:date="2017-08-02T14:27:00Z">
            <w:rPr>
              <w:rFonts w:asciiTheme="minorHAnsi" w:hAnsiTheme="minorHAnsi"/>
              <w:bCs w:val="0"/>
              <w:sz w:val="18"/>
            </w:rPr>
          </w:rPrChange>
        </w:rPr>
        <w:t>slim.dropout</w:t>
      </w:r>
      <w:proofErr w:type="spellEnd"/>
      <w:r w:rsidRPr="003349CA">
        <w:rPr>
          <w:rPrChange w:id="1200" w:author="Dattatraya More" w:date="2017-08-02T14:27:00Z">
            <w:rPr>
              <w:rFonts w:asciiTheme="minorHAnsi" w:hAnsiTheme="minorHAnsi"/>
              <w:bCs w:val="0"/>
              <w:sz w:val="18"/>
            </w:rPr>
          </w:rPrChange>
        </w:rPr>
        <w:t>(</w:t>
      </w:r>
      <w:proofErr w:type="spellStart"/>
      <w:proofErr w:type="gramEnd"/>
      <w:r w:rsidRPr="003349CA">
        <w:rPr>
          <w:rPrChange w:id="1201" w:author="Dattatraya More" w:date="2017-08-02T14:27:00Z">
            <w:rPr>
              <w:rFonts w:asciiTheme="minorHAnsi" w:hAnsiTheme="minorHAnsi"/>
              <w:bCs w:val="0"/>
              <w:sz w:val="18"/>
            </w:rPr>
          </w:rPrChange>
        </w:rPr>
        <w:t>d_3</w:t>
      </w:r>
      <w:proofErr w:type="spellEnd"/>
      <w:r w:rsidRPr="003349CA">
        <w:rPr>
          <w:rPrChange w:id="1202" w:author="Dattatraya More" w:date="2017-08-02T14:27:00Z">
            <w:rPr>
              <w:rFonts w:asciiTheme="minorHAnsi" w:hAnsiTheme="minorHAnsi"/>
              <w:bCs w:val="0"/>
              <w:sz w:val="18"/>
            </w:rPr>
          </w:rPrChange>
        </w:rPr>
        <w:t xml:space="preserve">, </w:t>
      </w:r>
      <w:proofErr w:type="spellStart"/>
      <w:r w:rsidRPr="003349CA">
        <w:rPr>
          <w:rPrChange w:id="1203" w:author="Dattatraya More" w:date="2017-08-02T14:27:00Z">
            <w:rPr>
              <w:rFonts w:asciiTheme="minorHAnsi" w:hAnsiTheme="minorHAnsi"/>
              <w:bCs w:val="0"/>
              <w:sz w:val="18"/>
            </w:rPr>
          </w:rPrChange>
        </w:rPr>
        <w:t>keep_prob</w:t>
      </w:r>
      <w:proofErr w:type="spellEnd"/>
      <w:r w:rsidRPr="003349CA">
        <w:rPr>
          <w:rPrChange w:id="1204" w:author="Dattatraya More" w:date="2017-08-02T14:27:00Z">
            <w:rPr>
              <w:rFonts w:asciiTheme="minorHAnsi" w:hAnsiTheme="minorHAnsi"/>
              <w:bCs w:val="0"/>
              <w:sz w:val="18"/>
            </w:rPr>
          </w:rPrChange>
        </w:rPr>
        <w:t>=0.5</w:t>
      </w:r>
      <w:r w:rsidRPr="00B321AC">
        <w:t xml:space="preserve">, </w:t>
      </w:r>
      <w:proofErr w:type="spellStart"/>
      <w:r w:rsidRPr="00B321AC">
        <w:t>is</w:t>
      </w:r>
      <w:r w:rsidRPr="003349CA">
        <w:rPr>
          <w:rPrChange w:id="1205" w:author="Dattatraya More" w:date="2017-08-02T14:27:00Z">
            <w:rPr>
              <w:rFonts w:asciiTheme="minorHAnsi" w:hAnsiTheme="minorHAnsi"/>
              <w:bCs w:val="0"/>
              <w:sz w:val="18"/>
            </w:rPr>
          </w:rPrChange>
        </w:rPr>
        <w:t>_training</w:t>
      </w:r>
      <w:proofErr w:type="spellEnd"/>
      <w:r w:rsidRPr="003349CA">
        <w:rPr>
          <w:rPrChange w:id="1206" w:author="Dattatraya More" w:date="2017-08-02T14:27:00Z">
            <w:rPr>
              <w:rFonts w:asciiTheme="minorHAnsi" w:hAnsiTheme="minorHAnsi"/>
              <w:bCs w:val="0"/>
              <w:sz w:val="18"/>
            </w:rPr>
          </w:rPrChange>
        </w:rPr>
        <w:t>=</w:t>
      </w:r>
      <w:proofErr w:type="spellStart"/>
      <w:r w:rsidRPr="003349CA">
        <w:rPr>
          <w:rPrChange w:id="1207" w:author="Dattatraya More" w:date="2017-08-02T14:27:00Z">
            <w:rPr>
              <w:rFonts w:asciiTheme="minorHAnsi" w:hAnsiTheme="minorHAnsi"/>
              <w:bCs w:val="0"/>
              <w:sz w:val="18"/>
            </w:rPr>
          </w:rPrChange>
        </w:rPr>
        <w:t>is_train</w:t>
      </w:r>
      <w:proofErr w:type="spellEnd"/>
      <w:r w:rsidRPr="003349CA">
        <w:rPr>
          <w:rPrChange w:id="1208" w:author="Dattatraya More" w:date="2017-08-02T14:27:00Z">
            <w:rPr>
              <w:rFonts w:asciiTheme="minorHAnsi" w:hAnsiTheme="minorHAnsi"/>
              <w:bCs w:val="0"/>
              <w:sz w:val="18"/>
            </w:rPr>
          </w:rPrChange>
        </w:rPr>
        <w:t>, scope='</w:t>
      </w:r>
      <w:proofErr w:type="spellStart"/>
      <w:r w:rsidRPr="003349CA">
        <w:rPr>
          <w:rPrChange w:id="1209" w:author="Dattatraya More" w:date="2017-08-02T14:27:00Z">
            <w:rPr>
              <w:rFonts w:asciiTheme="minorHAnsi" w:hAnsiTheme="minorHAnsi"/>
              <w:bCs w:val="0"/>
              <w:sz w:val="18"/>
            </w:rPr>
          </w:rPrChange>
        </w:rPr>
        <w:t>d_3_conv</w:t>
      </w:r>
      <w:proofErr w:type="spellEnd"/>
      <w:r w:rsidRPr="003349CA">
        <w:rPr>
          <w:rPrChange w:id="1210" w:author="Dattatraya More" w:date="2017-08-02T14:27:00Z">
            <w:rPr>
              <w:rFonts w:asciiTheme="minorHAnsi" w:hAnsiTheme="minorHAnsi"/>
              <w:bCs w:val="0"/>
              <w:sz w:val="18"/>
            </w:rPr>
          </w:rPrChange>
        </w:rPr>
        <w:t>/')</w:t>
      </w:r>
    </w:p>
    <w:p w14:paraId="15DDD25B" w14:textId="77777777" w:rsidR="00F1191C" w:rsidRPr="003349CA" w:rsidRDefault="00F1191C">
      <w:pPr>
        <w:pStyle w:val="CodePACKT"/>
        <w:rPr>
          <w:rPrChange w:id="1211" w:author="Dattatraya More" w:date="2017-08-02T14:27:00Z">
            <w:rPr>
              <w:rFonts w:asciiTheme="minorHAnsi" w:hAnsiTheme="minorHAnsi"/>
              <w:sz w:val="18"/>
              <w:szCs w:val="18"/>
            </w:rPr>
          </w:rPrChange>
        </w:rPr>
        <w:pPrChange w:id="1212" w:author="Dattatraya More" w:date="2017-08-02T14:27:00Z">
          <w:pPr>
            <w:spacing w:after="240"/>
            <w:contextualSpacing/>
          </w:pPr>
        </w:pPrChange>
      </w:pPr>
      <w:r w:rsidRPr="003349CA">
        <w:rPr>
          <w:rPrChange w:id="1213" w:author="Dattatraya More" w:date="2017-08-02T14:27:00Z">
            <w:rPr>
              <w:rFonts w:asciiTheme="minorHAnsi" w:hAnsiTheme="minorHAnsi"/>
              <w:bCs w:val="0"/>
              <w:sz w:val="18"/>
            </w:rPr>
          </w:rPrChange>
        </w:rPr>
        <w:t xml:space="preserve">                </w:t>
      </w:r>
      <w:proofErr w:type="gramStart"/>
      <w:r w:rsidRPr="003349CA">
        <w:rPr>
          <w:rPrChange w:id="1214" w:author="Dattatraya More" w:date="2017-08-02T14:27:00Z">
            <w:rPr>
              <w:rFonts w:asciiTheme="minorHAnsi" w:hAnsiTheme="minorHAnsi"/>
              <w:bCs w:val="0"/>
              <w:sz w:val="18"/>
            </w:rPr>
          </w:rPrChange>
        </w:rPr>
        <w:t>if</w:t>
      </w:r>
      <w:proofErr w:type="gramEnd"/>
      <w:r w:rsidRPr="003349CA">
        <w:rPr>
          <w:rPrChange w:id="1215" w:author="Dattatraya More" w:date="2017-08-02T14:27:00Z">
            <w:rPr>
              <w:rFonts w:asciiTheme="minorHAnsi" w:hAnsiTheme="minorHAnsi"/>
              <w:bCs w:val="0"/>
              <w:sz w:val="18"/>
            </w:rPr>
          </w:rPrChange>
        </w:rPr>
        <w:t xml:space="preserve"> not reuse: print (</w:t>
      </w:r>
      <w:proofErr w:type="spellStart"/>
      <w:r w:rsidRPr="003349CA">
        <w:rPr>
          <w:rPrChange w:id="1216" w:author="Dattatraya More" w:date="2017-08-02T14:27:00Z">
            <w:rPr>
              <w:rFonts w:asciiTheme="minorHAnsi" w:hAnsiTheme="minorHAnsi"/>
              <w:bCs w:val="0"/>
              <w:sz w:val="18"/>
            </w:rPr>
          </w:rPrChange>
        </w:rPr>
        <w:t>scope.name</w:t>
      </w:r>
      <w:proofErr w:type="spellEnd"/>
      <w:r w:rsidRPr="003349CA">
        <w:rPr>
          <w:rPrChange w:id="1217" w:author="Dattatraya More" w:date="2017-08-02T14:27:00Z">
            <w:rPr>
              <w:rFonts w:asciiTheme="minorHAnsi" w:hAnsiTheme="minorHAnsi"/>
              <w:bCs w:val="0"/>
              <w:sz w:val="18"/>
            </w:rPr>
          </w:rPrChange>
        </w:rPr>
        <w:t xml:space="preserve">, </w:t>
      </w:r>
      <w:proofErr w:type="spellStart"/>
      <w:r w:rsidRPr="003349CA">
        <w:rPr>
          <w:rPrChange w:id="1218" w:author="Dattatraya More" w:date="2017-08-02T14:27:00Z">
            <w:rPr>
              <w:rFonts w:asciiTheme="minorHAnsi" w:hAnsiTheme="minorHAnsi"/>
              <w:bCs w:val="0"/>
              <w:sz w:val="18"/>
            </w:rPr>
          </w:rPrChange>
        </w:rPr>
        <w:t>d_3</w:t>
      </w:r>
      <w:proofErr w:type="spellEnd"/>
      <w:r w:rsidRPr="003349CA">
        <w:rPr>
          <w:rPrChange w:id="1219" w:author="Dattatraya More" w:date="2017-08-02T14:27:00Z">
            <w:rPr>
              <w:rFonts w:asciiTheme="minorHAnsi" w:hAnsiTheme="minorHAnsi"/>
              <w:bCs w:val="0"/>
              <w:sz w:val="18"/>
            </w:rPr>
          </w:rPrChange>
        </w:rPr>
        <w:t>)</w:t>
      </w:r>
    </w:p>
    <w:p w14:paraId="79DB9C56" w14:textId="77777777" w:rsidR="00F1191C" w:rsidRPr="003349CA" w:rsidRDefault="00F1191C">
      <w:pPr>
        <w:pStyle w:val="CodePACKT"/>
        <w:rPr>
          <w:rPrChange w:id="1220" w:author="Dattatraya More" w:date="2017-08-02T14:27:00Z">
            <w:rPr>
              <w:rFonts w:asciiTheme="minorHAnsi" w:hAnsiTheme="minorHAnsi"/>
              <w:sz w:val="18"/>
              <w:szCs w:val="18"/>
            </w:rPr>
          </w:rPrChange>
        </w:rPr>
        <w:pPrChange w:id="1221" w:author="Dattatraya More" w:date="2017-08-02T14:27:00Z">
          <w:pPr>
            <w:spacing w:after="240"/>
            <w:contextualSpacing/>
          </w:pPr>
        </w:pPrChange>
      </w:pPr>
      <w:r w:rsidRPr="003349CA">
        <w:rPr>
          <w:rPrChange w:id="1222" w:author="Dattatraya More" w:date="2017-08-02T14:27:00Z">
            <w:rPr>
              <w:rFonts w:asciiTheme="minorHAnsi" w:hAnsiTheme="minorHAnsi"/>
              <w:bCs w:val="0"/>
              <w:sz w:val="18"/>
            </w:rPr>
          </w:rPrChange>
        </w:rPr>
        <w:t xml:space="preserve">                </w:t>
      </w:r>
      <w:proofErr w:type="spellStart"/>
      <w:r w:rsidRPr="003349CA">
        <w:rPr>
          <w:rPrChange w:id="1223" w:author="Dattatraya More" w:date="2017-08-02T14:27:00Z">
            <w:rPr>
              <w:rFonts w:asciiTheme="minorHAnsi" w:hAnsiTheme="minorHAnsi"/>
              <w:bCs w:val="0"/>
              <w:sz w:val="18"/>
            </w:rPr>
          </w:rPrChange>
        </w:rPr>
        <w:t>d_4</w:t>
      </w:r>
      <w:proofErr w:type="spellEnd"/>
      <w:r w:rsidRPr="003349CA">
        <w:rPr>
          <w:rPrChange w:id="1224" w:author="Dattatraya More" w:date="2017-08-02T14:27:00Z">
            <w:rPr>
              <w:rFonts w:asciiTheme="minorHAnsi" w:hAnsiTheme="minorHAnsi"/>
              <w:bCs w:val="0"/>
              <w:sz w:val="18"/>
            </w:rPr>
          </w:rPrChange>
        </w:rPr>
        <w:t xml:space="preserve"> = </w:t>
      </w:r>
      <w:proofErr w:type="spellStart"/>
      <w:r w:rsidRPr="003349CA">
        <w:rPr>
          <w:rPrChange w:id="1225" w:author="Dattatraya More" w:date="2017-08-02T14:27:00Z">
            <w:rPr>
              <w:rFonts w:asciiTheme="minorHAnsi" w:hAnsiTheme="minorHAnsi"/>
              <w:bCs w:val="0"/>
              <w:sz w:val="18"/>
            </w:rPr>
          </w:rPrChange>
        </w:rPr>
        <w:t>slim.fully_</w:t>
      </w:r>
      <w:proofErr w:type="gramStart"/>
      <w:r w:rsidRPr="003349CA">
        <w:rPr>
          <w:rPrChange w:id="1226" w:author="Dattatraya More" w:date="2017-08-02T14:27:00Z">
            <w:rPr>
              <w:rFonts w:asciiTheme="minorHAnsi" w:hAnsiTheme="minorHAnsi"/>
              <w:bCs w:val="0"/>
              <w:sz w:val="18"/>
            </w:rPr>
          </w:rPrChange>
        </w:rPr>
        <w:t>connected</w:t>
      </w:r>
      <w:proofErr w:type="spellEnd"/>
      <w:r w:rsidRPr="003349CA">
        <w:rPr>
          <w:rPrChange w:id="1227" w:author="Dattatraya More" w:date="2017-08-02T14:27:00Z">
            <w:rPr>
              <w:rFonts w:asciiTheme="minorHAnsi" w:hAnsiTheme="minorHAnsi"/>
              <w:bCs w:val="0"/>
              <w:sz w:val="18"/>
            </w:rPr>
          </w:rPrChange>
        </w:rPr>
        <w:t>(</w:t>
      </w:r>
      <w:proofErr w:type="gramEnd"/>
    </w:p>
    <w:p w14:paraId="790980AE" w14:textId="77777777" w:rsidR="00F1191C" w:rsidRPr="003349CA" w:rsidRDefault="00F1191C">
      <w:pPr>
        <w:pStyle w:val="CodePACKT"/>
        <w:rPr>
          <w:rPrChange w:id="1228" w:author="Dattatraya More" w:date="2017-08-02T14:27:00Z">
            <w:rPr>
              <w:rFonts w:asciiTheme="minorHAnsi" w:hAnsiTheme="minorHAnsi"/>
              <w:sz w:val="18"/>
              <w:szCs w:val="18"/>
            </w:rPr>
          </w:rPrChange>
        </w:rPr>
        <w:pPrChange w:id="1229" w:author="Dattatraya More" w:date="2017-08-02T14:27:00Z">
          <w:pPr>
            <w:spacing w:after="240"/>
            <w:contextualSpacing/>
          </w:pPr>
        </w:pPrChange>
      </w:pPr>
      <w:r w:rsidRPr="003349CA">
        <w:rPr>
          <w:rPrChange w:id="1230" w:author="Dattatraya More" w:date="2017-08-02T14:27:00Z">
            <w:rPr>
              <w:rFonts w:asciiTheme="minorHAnsi" w:hAnsiTheme="minorHAnsi"/>
              <w:bCs w:val="0"/>
              <w:sz w:val="18"/>
            </w:rPr>
          </w:rPrChange>
        </w:rPr>
        <w:t xml:space="preserve">                    </w:t>
      </w:r>
      <w:proofErr w:type="spellStart"/>
      <w:proofErr w:type="gramStart"/>
      <w:r w:rsidRPr="003349CA">
        <w:rPr>
          <w:rPrChange w:id="1231" w:author="Dattatraya More" w:date="2017-08-02T14:27:00Z">
            <w:rPr>
              <w:rFonts w:asciiTheme="minorHAnsi" w:hAnsiTheme="minorHAnsi"/>
              <w:bCs w:val="0"/>
              <w:sz w:val="18"/>
            </w:rPr>
          </w:rPrChange>
        </w:rPr>
        <w:t>tf.reshape</w:t>
      </w:r>
      <w:proofErr w:type="spellEnd"/>
      <w:r w:rsidRPr="003349CA">
        <w:rPr>
          <w:rPrChange w:id="1232" w:author="Dattatraya More" w:date="2017-08-02T14:27:00Z">
            <w:rPr>
              <w:rFonts w:asciiTheme="minorHAnsi" w:hAnsiTheme="minorHAnsi"/>
              <w:bCs w:val="0"/>
              <w:sz w:val="18"/>
            </w:rPr>
          </w:rPrChange>
        </w:rPr>
        <w:t>(</w:t>
      </w:r>
      <w:proofErr w:type="spellStart"/>
      <w:proofErr w:type="gramEnd"/>
      <w:r w:rsidRPr="003349CA">
        <w:rPr>
          <w:rPrChange w:id="1233" w:author="Dattatraya More" w:date="2017-08-02T14:27:00Z">
            <w:rPr>
              <w:rFonts w:asciiTheme="minorHAnsi" w:hAnsiTheme="minorHAnsi"/>
              <w:bCs w:val="0"/>
              <w:sz w:val="18"/>
            </w:rPr>
          </w:rPrChange>
        </w:rPr>
        <w:t>d_3</w:t>
      </w:r>
      <w:proofErr w:type="spellEnd"/>
      <w:r w:rsidRPr="003349CA">
        <w:rPr>
          <w:rPrChange w:id="1234" w:author="Dattatraya More" w:date="2017-08-02T14:27:00Z">
            <w:rPr>
              <w:rFonts w:asciiTheme="minorHAnsi" w:hAnsiTheme="minorHAnsi"/>
              <w:bCs w:val="0"/>
              <w:sz w:val="18"/>
            </w:rPr>
          </w:rPrChange>
        </w:rPr>
        <w:t>, [</w:t>
      </w:r>
      <w:proofErr w:type="spellStart"/>
      <w:r w:rsidRPr="003349CA">
        <w:rPr>
          <w:rPrChange w:id="1235" w:author="Dattatraya More" w:date="2017-08-02T14:27:00Z">
            <w:rPr>
              <w:rFonts w:asciiTheme="minorHAnsi" w:hAnsiTheme="minorHAnsi"/>
              <w:bCs w:val="0"/>
              <w:sz w:val="18"/>
            </w:rPr>
          </w:rPrChange>
        </w:rPr>
        <w:t>self.batch_size</w:t>
      </w:r>
      <w:proofErr w:type="spellEnd"/>
      <w:r w:rsidRPr="003349CA">
        <w:rPr>
          <w:rPrChange w:id="1236" w:author="Dattatraya More" w:date="2017-08-02T14:27:00Z">
            <w:rPr>
              <w:rFonts w:asciiTheme="minorHAnsi" w:hAnsiTheme="minorHAnsi"/>
              <w:bCs w:val="0"/>
              <w:sz w:val="18"/>
            </w:rPr>
          </w:rPrChange>
        </w:rPr>
        <w:t xml:space="preserve">, -1]), </w:t>
      </w:r>
      <w:proofErr w:type="spellStart"/>
      <w:r w:rsidRPr="003349CA">
        <w:rPr>
          <w:rPrChange w:id="1237" w:author="Dattatraya More" w:date="2017-08-02T14:27:00Z">
            <w:rPr>
              <w:rFonts w:asciiTheme="minorHAnsi" w:hAnsiTheme="minorHAnsi"/>
              <w:bCs w:val="0"/>
              <w:sz w:val="18"/>
            </w:rPr>
          </w:rPrChange>
        </w:rPr>
        <w:t>n+1</w:t>
      </w:r>
      <w:proofErr w:type="spellEnd"/>
      <w:r w:rsidRPr="003349CA">
        <w:rPr>
          <w:rPrChange w:id="1238" w:author="Dattatraya More" w:date="2017-08-02T14:27:00Z">
            <w:rPr>
              <w:rFonts w:asciiTheme="minorHAnsi" w:hAnsiTheme="minorHAnsi"/>
              <w:bCs w:val="0"/>
              <w:sz w:val="18"/>
            </w:rPr>
          </w:rPrChange>
        </w:rPr>
        <w:t>, scope='</w:t>
      </w:r>
      <w:proofErr w:type="spellStart"/>
      <w:r w:rsidRPr="003349CA">
        <w:rPr>
          <w:rPrChange w:id="1239" w:author="Dattatraya More" w:date="2017-08-02T14:27:00Z">
            <w:rPr>
              <w:rFonts w:asciiTheme="minorHAnsi" w:hAnsiTheme="minorHAnsi"/>
              <w:bCs w:val="0"/>
              <w:sz w:val="18"/>
            </w:rPr>
          </w:rPrChange>
        </w:rPr>
        <w:t>d_4_fc</w:t>
      </w:r>
      <w:proofErr w:type="spellEnd"/>
      <w:r w:rsidRPr="003349CA">
        <w:rPr>
          <w:rPrChange w:id="1240" w:author="Dattatraya More" w:date="2017-08-02T14:27:00Z">
            <w:rPr>
              <w:rFonts w:asciiTheme="minorHAnsi" w:hAnsiTheme="minorHAnsi"/>
              <w:bCs w:val="0"/>
              <w:sz w:val="18"/>
            </w:rPr>
          </w:rPrChange>
        </w:rPr>
        <w:t xml:space="preserve">', </w:t>
      </w:r>
      <w:proofErr w:type="spellStart"/>
      <w:r w:rsidRPr="003349CA">
        <w:rPr>
          <w:rPrChange w:id="1241" w:author="Dattatraya More" w:date="2017-08-02T14:27:00Z">
            <w:rPr>
              <w:rFonts w:asciiTheme="minorHAnsi" w:hAnsiTheme="minorHAnsi"/>
              <w:bCs w:val="0"/>
              <w:sz w:val="18"/>
            </w:rPr>
          </w:rPrChange>
        </w:rPr>
        <w:t>activation_fn</w:t>
      </w:r>
      <w:proofErr w:type="spellEnd"/>
      <w:r w:rsidRPr="003349CA">
        <w:rPr>
          <w:rPrChange w:id="1242" w:author="Dattatraya More" w:date="2017-08-02T14:27:00Z">
            <w:rPr>
              <w:rFonts w:asciiTheme="minorHAnsi" w:hAnsiTheme="minorHAnsi"/>
              <w:bCs w:val="0"/>
              <w:sz w:val="18"/>
            </w:rPr>
          </w:rPrChange>
        </w:rPr>
        <w:t>=None)</w:t>
      </w:r>
    </w:p>
    <w:p w14:paraId="7C9A93B6" w14:textId="77777777" w:rsidR="00F1191C" w:rsidRPr="003349CA" w:rsidRDefault="00F1191C">
      <w:pPr>
        <w:pStyle w:val="CodePACKT"/>
        <w:rPr>
          <w:rPrChange w:id="1243" w:author="Dattatraya More" w:date="2017-08-02T14:27:00Z">
            <w:rPr>
              <w:rFonts w:asciiTheme="minorHAnsi" w:hAnsiTheme="minorHAnsi"/>
              <w:sz w:val="18"/>
              <w:szCs w:val="18"/>
            </w:rPr>
          </w:rPrChange>
        </w:rPr>
        <w:pPrChange w:id="1244" w:author="Dattatraya More" w:date="2017-08-02T14:27:00Z">
          <w:pPr>
            <w:spacing w:after="240"/>
            <w:contextualSpacing/>
          </w:pPr>
        </w:pPrChange>
      </w:pPr>
      <w:r w:rsidRPr="003349CA">
        <w:rPr>
          <w:rPrChange w:id="1245" w:author="Dattatraya More" w:date="2017-08-02T14:27:00Z">
            <w:rPr>
              <w:rFonts w:asciiTheme="minorHAnsi" w:hAnsiTheme="minorHAnsi"/>
              <w:bCs w:val="0"/>
              <w:sz w:val="18"/>
            </w:rPr>
          </w:rPrChange>
        </w:rPr>
        <w:t xml:space="preserve">                </w:t>
      </w:r>
      <w:proofErr w:type="gramStart"/>
      <w:r w:rsidRPr="003349CA">
        <w:rPr>
          <w:rPrChange w:id="1246" w:author="Dattatraya More" w:date="2017-08-02T14:27:00Z">
            <w:rPr>
              <w:rFonts w:asciiTheme="minorHAnsi" w:hAnsiTheme="minorHAnsi"/>
              <w:bCs w:val="0"/>
              <w:sz w:val="18"/>
            </w:rPr>
          </w:rPrChange>
        </w:rPr>
        <w:t>if</w:t>
      </w:r>
      <w:proofErr w:type="gramEnd"/>
      <w:r w:rsidRPr="003349CA">
        <w:rPr>
          <w:rPrChange w:id="1247" w:author="Dattatraya More" w:date="2017-08-02T14:27:00Z">
            <w:rPr>
              <w:rFonts w:asciiTheme="minorHAnsi" w:hAnsiTheme="minorHAnsi"/>
              <w:bCs w:val="0"/>
              <w:sz w:val="18"/>
            </w:rPr>
          </w:rPrChange>
        </w:rPr>
        <w:t xml:space="preserve"> not reuse: print (</w:t>
      </w:r>
      <w:proofErr w:type="spellStart"/>
      <w:r w:rsidRPr="003349CA">
        <w:rPr>
          <w:rPrChange w:id="1248" w:author="Dattatraya More" w:date="2017-08-02T14:27:00Z">
            <w:rPr>
              <w:rFonts w:asciiTheme="minorHAnsi" w:hAnsiTheme="minorHAnsi"/>
              <w:bCs w:val="0"/>
              <w:sz w:val="18"/>
            </w:rPr>
          </w:rPrChange>
        </w:rPr>
        <w:t>scope.name</w:t>
      </w:r>
      <w:proofErr w:type="spellEnd"/>
      <w:r w:rsidRPr="003349CA">
        <w:rPr>
          <w:rPrChange w:id="1249" w:author="Dattatraya More" w:date="2017-08-02T14:27:00Z">
            <w:rPr>
              <w:rFonts w:asciiTheme="minorHAnsi" w:hAnsiTheme="minorHAnsi"/>
              <w:bCs w:val="0"/>
              <w:sz w:val="18"/>
            </w:rPr>
          </w:rPrChange>
        </w:rPr>
        <w:t xml:space="preserve">, </w:t>
      </w:r>
      <w:proofErr w:type="spellStart"/>
      <w:r w:rsidRPr="003349CA">
        <w:rPr>
          <w:rPrChange w:id="1250" w:author="Dattatraya More" w:date="2017-08-02T14:27:00Z">
            <w:rPr>
              <w:rFonts w:asciiTheme="minorHAnsi" w:hAnsiTheme="minorHAnsi"/>
              <w:bCs w:val="0"/>
              <w:sz w:val="18"/>
            </w:rPr>
          </w:rPrChange>
        </w:rPr>
        <w:t>d_4</w:t>
      </w:r>
      <w:proofErr w:type="spellEnd"/>
      <w:r w:rsidRPr="003349CA">
        <w:rPr>
          <w:rPrChange w:id="1251" w:author="Dattatraya More" w:date="2017-08-02T14:27:00Z">
            <w:rPr>
              <w:rFonts w:asciiTheme="minorHAnsi" w:hAnsiTheme="minorHAnsi"/>
              <w:bCs w:val="0"/>
              <w:sz w:val="18"/>
            </w:rPr>
          </w:rPrChange>
        </w:rPr>
        <w:t>)</w:t>
      </w:r>
    </w:p>
    <w:p w14:paraId="51219ABD" w14:textId="77777777" w:rsidR="00F1191C" w:rsidRPr="003349CA" w:rsidRDefault="00F1191C">
      <w:pPr>
        <w:pStyle w:val="CodePACKT"/>
        <w:rPr>
          <w:rPrChange w:id="1252" w:author="Dattatraya More" w:date="2017-08-02T14:27:00Z">
            <w:rPr>
              <w:rFonts w:asciiTheme="minorHAnsi" w:hAnsiTheme="minorHAnsi"/>
              <w:sz w:val="18"/>
              <w:szCs w:val="18"/>
            </w:rPr>
          </w:rPrChange>
        </w:rPr>
        <w:pPrChange w:id="1253" w:author="Dattatraya More" w:date="2017-08-02T14:27:00Z">
          <w:pPr>
            <w:spacing w:after="240"/>
            <w:contextualSpacing/>
          </w:pPr>
        </w:pPrChange>
      </w:pPr>
      <w:r w:rsidRPr="003349CA">
        <w:rPr>
          <w:rPrChange w:id="1254" w:author="Dattatraya More" w:date="2017-08-02T14:27:00Z">
            <w:rPr>
              <w:rFonts w:asciiTheme="minorHAnsi" w:hAnsiTheme="minorHAnsi"/>
              <w:bCs w:val="0"/>
              <w:sz w:val="18"/>
            </w:rPr>
          </w:rPrChange>
        </w:rPr>
        <w:t xml:space="preserve">                </w:t>
      </w:r>
      <w:proofErr w:type="gramStart"/>
      <w:r w:rsidRPr="003349CA">
        <w:rPr>
          <w:rPrChange w:id="1255" w:author="Dattatraya More" w:date="2017-08-02T14:27:00Z">
            <w:rPr>
              <w:rFonts w:asciiTheme="minorHAnsi" w:hAnsiTheme="minorHAnsi"/>
              <w:bCs w:val="0"/>
              <w:sz w:val="18"/>
            </w:rPr>
          </w:rPrChange>
        </w:rPr>
        <w:t>output</w:t>
      </w:r>
      <w:proofErr w:type="gramEnd"/>
      <w:r w:rsidRPr="003349CA">
        <w:rPr>
          <w:rPrChange w:id="1256" w:author="Dattatraya More" w:date="2017-08-02T14:27:00Z">
            <w:rPr>
              <w:rFonts w:asciiTheme="minorHAnsi" w:hAnsiTheme="minorHAnsi"/>
              <w:bCs w:val="0"/>
              <w:sz w:val="18"/>
            </w:rPr>
          </w:rPrChange>
        </w:rPr>
        <w:t xml:space="preserve"> = </w:t>
      </w:r>
      <w:proofErr w:type="spellStart"/>
      <w:r w:rsidRPr="003349CA">
        <w:rPr>
          <w:rPrChange w:id="1257" w:author="Dattatraya More" w:date="2017-08-02T14:27:00Z">
            <w:rPr>
              <w:rFonts w:asciiTheme="minorHAnsi" w:hAnsiTheme="minorHAnsi"/>
              <w:bCs w:val="0"/>
              <w:sz w:val="18"/>
            </w:rPr>
          </w:rPrChange>
        </w:rPr>
        <w:t>d_4</w:t>
      </w:r>
      <w:proofErr w:type="spellEnd"/>
    </w:p>
    <w:p w14:paraId="113A149D" w14:textId="77777777" w:rsidR="00F1191C" w:rsidRPr="003349CA" w:rsidRDefault="00F1191C">
      <w:pPr>
        <w:pStyle w:val="CodePACKT"/>
        <w:rPr>
          <w:rPrChange w:id="1258" w:author="Dattatraya More" w:date="2017-08-02T14:27:00Z">
            <w:rPr>
              <w:rFonts w:asciiTheme="minorHAnsi" w:hAnsiTheme="minorHAnsi"/>
              <w:sz w:val="18"/>
              <w:szCs w:val="18"/>
            </w:rPr>
          </w:rPrChange>
        </w:rPr>
        <w:pPrChange w:id="1259" w:author="Dattatraya More" w:date="2017-08-02T14:27:00Z">
          <w:pPr>
            <w:spacing w:after="240"/>
            <w:contextualSpacing/>
          </w:pPr>
        </w:pPrChange>
      </w:pPr>
      <w:r w:rsidRPr="003349CA">
        <w:rPr>
          <w:rPrChange w:id="1260" w:author="Dattatraya More" w:date="2017-08-02T14:27:00Z">
            <w:rPr>
              <w:rFonts w:asciiTheme="minorHAnsi" w:hAnsiTheme="minorHAnsi"/>
              <w:bCs w:val="0"/>
              <w:sz w:val="18"/>
            </w:rPr>
          </w:rPrChange>
        </w:rPr>
        <w:t xml:space="preserve">                </w:t>
      </w:r>
      <w:proofErr w:type="gramStart"/>
      <w:r w:rsidRPr="003349CA">
        <w:rPr>
          <w:rPrChange w:id="1261" w:author="Dattatraya More" w:date="2017-08-02T14:27:00Z">
            <w:rPr>
              <w:rFonts w:asciiTheme="minorHAnsi" w:hAnsiTheme="minorHAnsi"/>
              <w:bCs w:val="0"/>
              <w:sz w:val="18"/>
            </w:rPr>
          </w:rPrChange>
        </w:rPr>
        <w:t>assert</w:t>
      </w:r>
      <w:proofErr w:type="gramEnd"/>
      <w:r w:rsidRPr="003349CA">
        <w:rPr>
          <w:rPrChange w:id="1262" w:author="Dattatraya More" w:date="2017-08-02T14:27:00Z">
            <w:rPr>
              <w:rFonts w:asciiTheme="minorHAnsi" w:hAnsiTheme="minorHAnsi"/>
              <w:bCs w:val="0"/>
              <w:sz w:val="18"/>
            </w:rPr>
          </w:rPrChange>
        </w:rPr>
        <w:t xml:space="preserve"> </w:t>
      </w:r>
      <w:proofErr w:type="spellStart"/>
      <w:r w:rsidRPr="003349CA">
        <w:rPr>
          <w:rPrChange w:id="1263" w:author="Dattatraya More" w:date="2017-08-02T14:27:00Z">
            <w:rPr>
              <w:rFonts w:asciiTheme="minorHAnsi" w:hAnsiTheme="minorHAnsi"/>
              <w:bCs w:val="0"/>
              <w:sz w:val="18"/>
            </w:rPr>
          </w:rPrChange>
        </w:rPr>
        <w:t>output.get_shape</w:t>
      </w:r>
      <w:proofErr w:type="spellEnd"/>
      <w:r w:rsidRPr="003349CA">
        <w:rPr>
          <w:rPrChange w:id="1264" w:author="Dattatraya More" w:date="2017-08-02T14:27:00Z">
            <w:rPr>
              <w:rFonts w:asciiTheme="minorHAnsi" w:hAnsiTheme="minorHAnsi"/>
              <w:bCs w:val="0"/>
              <w:sz w:val="18"/>
            </w:rPr>
          </w:rPrChange>
        </w:rPr>
        <w:t>().</w:t>
      </w:r>
      <w:proofErr w:type="spellStart"/>
      <w:r w:rsidRPr="003349CA">
        <w:rPr>
          <w:rPrChange w:id="1265" w:author="Dattatraya More" w:date="2017-08-02T14:27:00Z">
            <w:rPr>
              <w:rFonts w:asciiTheme="minorHAnsi" w:hAnsiTheme="minorHAnsi"/>
              <w:bCs w:val="0"/>
              <w:sz w:val="18"/>
            </w:rPr>
          </w:rPrChange>
        </w:rPr>
        <w:t>as_list</w:t>
      </w:r>
      <w:proofErr w:type="spellEnd"/>
      <w:r w:rsidRPr="003349CA">
        <w:rPr>
          <w:rPrChange w:id="1266" w:author="Dattatraya More" w:date="2017-08-02T14:27:00Z">
            <w:rPr>
              <w:rFonts w:asciiTheme="minorHAnsi" w:hAnsiTheme="minorHAnsi"/>
              <w:bCs w:val="0"/>
              <w:sz w:val="18"/>
            </w:rPr>
          </w:rPrChange>
        </w:rPr>
        <w:t>() == [</w:t>
      </w:r>
      <w:proofErr w:type="spellStart"/>
      <w:r w:rsidRPr="003349CA">
        <w:rPr>
          <w:rPrChange w:id="1267" w:author="Dattatraya More" w:date="2017-08-02T14:27:00Z">
            <w:rPr>
              <w:rFonts w:asciiTheme="minorHAnsi" w:hAnsiTheme="minorHAnsi"/>
              <w:bCs w:val="0"/>
              <w:sz w:val="18"/>
            </w:rPr>
          </w:rPrChange>
        </w:rPr>
        <w:t>self.batch_size</w:t>
      </w:r>
      <w:proofErr w:type="spellEnd"/>
      <w:r w:rsidRPr="003349CA">
        <w:rPr>
          <w:rPrChange w:id="1268" w:author="Dattatraya More" w:date="2017-08-02T14:27:00Z">
            <w:rPr>
              <w:rFonts w:asciiTheme="minorHAnsi" w:hAnsiTheme="minorHAnsi"/>
              <w:bCs w:val="0"/>
              <w:sz w:val="18"/>
            </w:rPr>
          </w:rPrChange>
        </w:rPr>
        <w:t xml:space="preserve">, </w:t>
      </w:r>
      <w:proofErr w:type="spellStart"/>
      <w:r w:rsidRPr="003349CA">
        <w:rPr>
          <w:rPrChange w:id="1269" w:author="Dattatraya More" w:date="2017-08-02T14:27:00Z">
            <w:rPr>
              <w:rFonts w:asciiTheme="minorHAnsi" w:hAnsiTheme="minorHAnsi"/>
              <w:bCs w:val="0"/>
              <w:sz w:val="18"/>
            </w:rPr>
          </w:rPrChange>
        </w:rPr>
        <w:t>n+1</w:t>
      </w:r>
      <w:proofErr w:type="spellEnd"/>
      <w:r w:rsidRPr="003349CA">
        <w:rPr>
          <w:rPrChange w:id="1270" w:author="Dattatraya More" w:date="2017-08-02T14:27:00Z">
            <w:rPr>
              <w:rFonts w:asciiTheme="minorHAnsi" w:hAnsiTheme="minorHAnsi"/>
              <w:bCs w:val="0"/>
              <w:sz w:val="18"/>
            </w:rPr>
          </w:rPrChange>
        </w:rPr>
        <w:t>]</w:t>
      </w:r>
    </w:p>
    <w:p w14:paraId="6B02D88D" w14:textId="7C35773D" w:rsidR="00F1191C" w:rsidRPr="003349CA" w:rsidRDefault="00F1191C">
      <w:pPr>
        <w:pStyle w:val="CodePACKT"/>
        <w:rPr>
          <w:rPrChange w:id="1271" w:author="Dattatraya More" w:date="2017-08-02T14:27:00Z">
            <w:rPr>
              <w:rFonts w:asciiTheme="minorHAnsi" w:hAnsiTheme="minorHAnsi"/>
              <w:sz w:val="18"/>
              <w:szCs w:val="18"/>
            </w:rPr>
          </w:rPrChange>
        </w:rPr>
        <w:pPrChange w:id="1272" w:author="Dattatraya More" w:date="2017-08-02T14:27:00Z">
          <w:pPr>
            <w:spacing w:after="240"/>
            <w:contextualSpacing/>
          </w:pPr>
        </w:pPrChange>
      </w:pPr>
      <w:r w:rsidRPr="003349CA">
        <w:rPr>
          <w:rPrChange w:id="1273" w:author="Dattatraya More" w:date="2017-08-02T14:27:00Z">
            <w:rPr>
              <w:rFonts w:asciiTheme="minorHAnsi" w:hAnsiTheme="minorHAnsi"/>
              <w:bCs w:val="0"/>
              <w:sz w:val="18"/>
            </w:rPr>
          </w:rPrChange>
        </w:rPr>
        <w:t xml:space="preserve">                </w:t>
      </w:r>
      <w:proofErr w:type="gramStart"/>
      <w:r w:rsidRPr="003349CA">
        <w:rPr>
          <w:rPrChange w:id="1274" w:author="Dattatraya More" w:date="2017-08-02T14:27:00Z">
            <w:rPr>
              <w:rFonts w:asciiTheme="minorHAnsi" w:hAnsiTheme="minorHAnsi"/>
              <w:bCs w:val="0"/>
              <w:sz w:val="18"/>
            </w:rPr>
          </w:rPrChange>
        </w:rPr>
        <w:t>return</w:t>
      </w:r>
      <w:proofErr w:type="gramEnd"/>
      <w:r w:rsidRPr="003349CA">
        <w:rPr>
          <w:rPrChange w:id="1275" w:author="Dattatraya More" w:date="2017-08-02T14:27:00Z">
            <w:rPr>
              <w:rFonts w:asciiTheme="minorHAnsi" w:hAnsiTheme="minorHAnsi"/>
              <w:bCs w:val="0"/>
              <w:sz w:val="18"/>
            </w:rPr>
          </w:rPrChange>
        </w:rPr>
        <w:t xml:space="preserve"> </w:t>
      </w:r>
      <w:proofErr w:type="spellStart"/>
      <w:r w:rsidRPr="003349CA">
        <w:rPr>
          <w:rPrChange w:id="1276" w:author="Dattatraya More" w:date="2017-08-02T14:27:00Z">
            <w:rPr>
              <w:rFonts w:asciiTheme="minorHAnsi" w:hAnsiTheme="minorHAnsi"/>
              <w:bCs w:val="0"/>
              <w:sz w:val="18"/>
            </w:rPr>
          </w:rPrChange>
        </w:rPr>
        <w:t>tf.nn.softmax</w:t>
      </w:r>
      <w:proofErr w:type="spellEnd"/>
      <w:r w:rsidRPr="003349CA">
        <w:rPr>
          <w:rPrChange w:id="1277" w:author="Dattatraya More" w:date="2017-08-02T14:27:00Z">
            <w:rPr>
              <w:rFonts w:asciiTheme="minorHAnsi" w:hAnsiTheme="minorHAnsi"/>
              <w:bCs w:val="0"/>
              <w:sz w:val="18"/>
            </w:rPr>
          </w:rPrChange>
        </w:rPr>
        <w:t>(output), output</w:t>
      </w:r>
    </w:p>
    <w:p w14:paraId="1DF99A43" w14:textId="77777777" w:rsidR="009F2A4D" w:rsidRPr="003349CA" w:rsidRDefault="009F2A4D">
      <w:pPr>
        <w:pStyle w:val="CodePACKT"/>
        <w:rPr>
          <w:rPrChange w:id="1278" w:author="Dattatraya More" w:date="2017-08-02T14:27:00Z">
            <w:rPr>
              <w:rFonts w:asciiTheme="minorHAnsi" w:hAnsiTheme="minorHAnsi"/>
              <w:sz w:val="18"/>
              <w:szCs w:val="18"/>
            </w:rPr>
          </w:rPrChange>
        </w:rPr>
        <w:pPrChange w:id="1279" w:author="Dattatraya More" w:date="2017-08-02T14:27:00Z">
          <w:pPr>
            <w:spacing w:after="240"/>
            <w:contextualSpacing/>
          </w:pPr>
        </w:pPrChange>
      </w:pPr>
    </w:p>
    <w:p w14:paraId="10FB9115" w14:textId="77777777" w:rsidR="009F2A4D" w:rsidRPr="003349CA" w:rsidRDefault="009F2A4D">
      <w:pPr>
        <w:pStyle w:val="CodePACKT"/>
        <w:rPr>
          <w:rPrChange w:id="1280" w:author="Dattatraya More" w:date="2017-08-02T14:27:00Z">
            <w:rPr>
              <w:rFonts w:asciiTheme="minorHAnsi" w:hAnsiTheme="minorHAnsi"/>
              <w:sz w:val="18"/>
              <w:szCs w:val="18"/>
            </w:rPr>
          </w:rPrChange>
        </w:rPr>
        <w:pPrChange w:id="1281" w:author="Dattatraya More" w:date="2017-08-02T14:27:00Z">
          <w:pPr>
            <w:spacing w:after="240"/>
            <w:contextualSpacing/>
          </w:pPr>
        </w:pPrChange>
      </w:pPr>
    </w:p>
    <w:p w14:paraId="673A7AA1" w14:textId="312FC73F" w:rsidR="00F1191C" w:rsidRPr="00B321AC" w:rsidRDefault="009F2A4D">
      <w:pPr>
        <w:pStyle w:val="CodePACKT"/>
        <w:pPrChange w:id="1282" w:author="Dattatraya More" w:date="2017-08-02T14:27:00Z">
          <w:pPr>
            <w:spacing w:after="240"/>
            <w:contextualSpacing/>
          </w:pPr>
        </w:pPrChange>
      </w:pPr>
      <w:r w:rsidRPr="00B321AC">
        <w:t># Convolution method with dropout</w:t>
      </w:r>
    </w:p>
    <w:p w14:paraId="402C5F16" w14:textId="77777777" w:rsidR="005A3BA2" w:rsidRPr="003349CA" w:rsidRDefault="005A3BA2">
      <w:pPr>
        <w:pStyle w:val="CodePACKT"/>
        <w:rPr>
          <w:rPrChange w:id="1283" w:author="Dattatraya More" w:date="2017-08-02T14:27:00Z">
            <w:rPr>
              <w:rFonts w:asciiTheme="minorHAnsi" w:hAnsiTheme="minorHAnsi"/>
              <w:sz w:val="18"/>
              <w:szCs w:val="18"/>
            </w:rPr>
          </w:rPrChange>
        </w:rPr>
        <w:pPrChange w:id="1284" w:author="Dattatraya More" w:date="2017-08-02T14:27:00Z">
          <w:pPr>
            <w:spacing w:after="240"/>
            <w:contextualSpacing/>
          </w:pPr>
        </w:pPrChange>
      </w:pPr>
      <w:proofErr w:type="spellStart"/>
      <w:proofErr w:type="gramStart"/>
      <w:r w:rsidRPr="003349CA">
        <w:rPr>
          <w:rPrChange w:id="1285" w:author="Dattatraya More" w:date="2017-08-02T14:27:00Z">
            <w:rPr>
              <w:rFonts w:asciiTheme="minorHAnsi" w:hAnsiTheme="minorHAnsi"/>
              <w:bCs w:val="0"/>
              <w:sz w:val="18"/>
            </w:rPr>
          </w:rPrChange>
        </w:rPr>
        <w:t>def</w:t>
      </w:r>
      <w:proofErr w:type="spellEnd"/>
      <w:proofErr w:type="gramEnd"/>
      <w:r w:rsidRPr="003349CA">
        <w:rPr>
          <w:rPrChange w:id="1286" w:author="Dattatraya More" w:date="2017-08-02T14:27:00Z">
            <w:rPr>
              <w:rFonts w:asciiTheme="minorHAnsi" w:hAnsiTheme="minorHAnsi"/>
              <w:bCs w:val="0"/>
              <w:sz w:val="18"/>
            </w:rPr>
          </w:rPrChange>
        </w:rPr>
        <w:t xml:space="preserve"> </w:t>
      </w:r>
      <w:proofErr w:type="spellStart"/>
      <w:r w:rsidRPr="003349CA">
        <w:rPr>
          <w:rPrChange w:id="1287" w:author="Dattatraya More" w:date="2017-08-02T14:27:00Z">
            <w:rPr>
              <w:rFonts w:asciiTheme="minorHAnsi" w:hAnsiTheme="minorHAnsi"/>
              <w:bCs w:val="0"/>
              <w:sz w:val="18"/>
            </w:rPr>
          </w:rPrChange>
        </w:rPr>
        <w:t>conv2d</w:t>
      </w:r>
      <w:proofErr w:type="spellEnd"/>
      <w:r w:rsidRPr="003349CA">
        <w:rPr>
          <w:rPrChange w:id="1288" w:author="Dattatraya More" w:date="2017-08-02T14:27:00Z">
            <w:rPr>
              <w:rFonts w:asciiTheme="minorHAnsi" w:hAnsiTheme="minorHAnsi"/>
              <w:bCs w:val="0"/>
              <w:sz w:val="18"/>
            </w:rPr>
          </w:rPrChange>
        </w:rPr>
        <w:t xml:space="preserve">(input, </w:t>
      </w:r>
      <w:proofErr w:type="spellStart"/>
      <w:r w:rsidRPr="003349CA">
        <w:rPr>
          <w:rPrChange w:id="1289" w:author="Dattatraya More" w:date="2017-08-02T14:27:00Z">
            <w:rPr>
              <w:rFonts w:asciiTheme="minorHAnsi" w:hAnsiTheme="minorHAnsi"/>
              <w:bCs w:val="0"/>
              <w:sz w:val="18"/>
            </w:rPr>
          </w:rPrChange>
        </w:rPr>
        <w:t>output_shape</w:t>
      </w:r>
      <w:proofErr w:type="spellEnd"/>
      <w:r w:rsidRPr="003349CA">
        <w:rPr>
          <w:rPrChange w:id="1290" w:author="Dattatraya More" w:date="2017-08-02T14:27:00Z">
            <w:rPr>
              <w:rFonts w:asciiTheme="minorHAnsi" w:hAnsiTheme="minorHAnsi"/>
              <w:bCs w:val="0"/>
              <w:sz w:val="18"/>
            </w:rPr>
          </w:rPrChange>
        </w:rPr>
        <w:t xml:space="preserve">, </w:t>
      </w:r>
      <w:proofErr w:type="spellStart"/>
      <w:r w:rsidRPr="003349CA">
        <w:rPr>
          <w:rPrChange w:id="1291" w:author="Dattatraya More" w:date="2017-08-02T14:27:00Z">
            <w:rPr>
              <w:rFonts w:asciiTheme="minorHAnsi" w:hAnsiTheme="minorHAnsi"/>
              <w:bCs w:val="0"/>
              <w:sz w:val="18"/>
            </w:rPr>
          </w:rPrChange>
        </w:rPr>
        <w:t>is_train</w:t>
      </w:r>
      <w:proofErr w:type="spellEnd"/>
      <w:r w:rsidRPr="003349CA">
        <w:rPr>
          <w:rPrChange w:id="1292" w:author="Dattatraya More" w:date="2017-08-02T14:27:00Z">
            <w:rPr>
              <w:rFonts w:asciiTheme="minorHAnsi" w:hAnsiTheme="minorHAnsi"/>
              <w:bCs w:val="0"/>
              <w:sz w:val="18"/>
            </w:rPr>
          </w:rPrChange>
        </w:rPr>
        <w:t xml:space="preserve">, </w:t>
      </w:r>
      <w:proofErr w:type="spellStart"/>
      <w:r w:rsidRPr="003349CA">
        <w:rPr>
          <w:rPrChange w:id="1293" w:author="Dattatraya More" w:date="2017-08-02T14:27:00Z">
            <w:rPr>
              <w:rFonts w:asciiTheme="minorHAnsi" w:hAnsiTheme="minorHAnsi"/>
              <w:bCs w:val="0"/>
              <w:sz w:val="18"/>
            </w:rPr>
          </w:rPrChange>
        </w:rPr>
        <w:t>k_h</w:t>
      </w:r>
      <w:proofErr w:type="spellEnd"/>
      <w:r w:rsidRPr="003349CA">
        <w:rPr>
          <w:rPrChange w:id="1294" w:author="Dattatraya More" w:date="2017-08-02T14:27:00Z">
            <w:rPr>
              <w:rFonts w:asciiTheme="minorHAnsi" w:hAnsiTheme="minorHAnsi"/>
              <w:bCs w:val="0"/>
              <w:sz w:val="18"/>
            </w:rPr>
          </w:rPrChange>
        </w:rPr>
        <w:t xml:space="preserve">=5, </w:t>
      </w:r>
      <w:proofErr w:type="spellStart"/>
      <w:r w:rsidRPr="003349CA">
        <w:rPr>
          <w:rPrChange w:id="1295" w:author="Dattatraya More" w:date="2017-08-02T14:27:00Z">
            <w:rPr>
              <w:rFonts w:asciiTheme="minorHAnsi" w:hAnsiTheme="minorHAnsi"/>
              <w:bCs w:val="0"/>
              <w:sz w:val="18"/>
            </w:rPr>
          </w:rPrChange>
        </w:rPr>
        <w:t>k_w</w:t>
      </w:r>
      <w:proofErr w:type="spellEnd"/>
      <w:r w:rsidRPr="003349CA">
        <w:rPr>
          <w:rPrChange w:id="1296" w:author="Dattatraya More" w:date="2017-08-02T14:27:00Z">
            <w:rPr>
              <w:rFonts w:asciiTheme="minorHAnsi" w:hAnsiTheme="minorHAnsi"/>
              <w:bCs w:val="0"/>
              <w:sz w:val="18"/>
            </w:rPr>
          </w:rPrChange>
        </w:rPr>
        <w:t xml:space="preserve">=5, </w:t>
      </w:r>
      <w:proofErr w:type="spellStart"/>
      <w:r w:rsidRPr="003349CA">
        <w:rPr>
          <w:rPrChange w:id="1297" w:author="Dattatraya More" w:date="2017-08-02T14:27:00Z">
            <w:rPr>
              <w:rFonts w:asciiTheme="minorHAnsi" w:hAnsiTheme="minorHAnsi"/>
              <w:bCs w:val="0"/>
              <w:sz w:val="18"/>
            </w:rPr>
          </w:rPrChange>
        </w:rPr>
        <w:t>stddev</w:t>
      </w:r>
      <w:proofErr w:type="spellEnd"/>
      <w:r w:rsidRPr="003349CA">
        <w:rPr>
          <w:rPrChange w:id="1298" w:author="Dattatraya More" w:date="2017-08-02T14:27:00Z">
            <w:rPr>
              <w:rFonts w:asciiTheme="minorHAnsi" w:hAnsiTheme="minorHAnsi"/>
              <w:bCs w:val="0"/>
              <w:sz w:val="18"/>
            </w:rPr>
          </w:rPrChange>
        </w:rPr>
        <w:t>=0.02, name="</w:t>
      </w:r>
      <w:proofErr w:type="spellStart"/>
      <w:r w:rsidRPr="003349CA">
        <w:rPr>
          <w:rPrChange w:id="1299" w:author="Dattatraya More" w:date="2017-08-02T14:27:00Z">
            <w:rPr>
              <w:rFonts w:asciiTheme="minorHAnsi" w:hAnsiTheme="minorHAnsi"/>
              <w:bCs w:val="0"/>
              <w:sz w:val="18"/>
            </w:rPr>
          </w:rPrChange>
        </w:rPr>
        <w:t>conv2d</w:t>
      </w:r>
      <w:proofErr w:type="spellEnd"/>
      <w:r w:rsidRPr="003349CA">
        <w:rPr>
          <w:rPrChange w:id="1300" w:author="Dattatraya More" w:date="2017-08-02T14:27:00Z">
            <w:rPr>
              <w:rFonts w:asciiTheme="minorHAnsi" w:hAnsiTheme="minorHAnsi"/>
              <w:bCs w:val="0"/>
              <w:sz w:val="18"/>
            </w:rPr>
          </w:rPrChange>
        </w:rPr>
        <w:t>"):</w:t>
      </w:r>
    </w:p>
    <w:p w14:paraId="01489727" w14:textId="77777777" w:rsidR="005A3BA2" w:rsidRPr="003349CA" w:rsidRDefault="005A3BA2">
      <w:pPr>
        <w:pStyle w:val="CodePACKT"/>
        <w:rPr>
          <w:rPrChange w:id="1301" w:author="Dattatraya More" w:date="2017-08-02T14:27:00Z">
            <w:rPr>
              <w:rFonts w:asciiTheme="minorHAnsi" w:hAnsiTheme="minorHAnsi"/>
              <w:sz w:val="18"/>
              <w:szCs w:val="18"/>
            </w:rPr>
          </w:rPrChange>
        </w:rPr>
        <w:pPrChange w:id="1302" w:author="Dattatraya More" w:date="2017-08-02T14:27:00Z">
          <w:pPr>
            <w:spacing w:after="240"/>
            <w:contextualSpacing/>
          </w:pPr>
        </w:pPrChange>
      </w:pPr>
      <w:r w:rsidRPr="003349CA">
        <w:rPr>
          <w:rPrChange w:id="1303" w:author="Dattatraya More" w:date="2017-08-02T14:27:00Z">
            <w:rPr>
              <w:rFonts w:asciiTheme="minorHAnsi" w:hAnsiTheme="minorHAnsi"/>
              <w:bCs w:val="0"/>
              <w:sz w:val="18"/>
            </w:rPr>
          </w:rPrChange>
        </w:rPr>
        <w:t xml:space="preserve">    </w:t>
      </w:r>
      <w:proofErr w:type="gramStart"/>
      <w:r w:rsidRPr="003349CA">
        <w:rPr>
          <w:rPrChange w:id="1304" w:author="Dattatraya More" w:date="2017-08-02T14:27:00Z">
            <w:rPr>
              <w:rFonts w:asciiTheme="minorHAnsi" w:hAnsiTheme="minorHAnsi"/>
              <w:bCs w:val="0"/>
              <w:sz w:val="18"/>
            </w:rPr>
          </w:rPrChange>
        </w:rPr>
        <w:t>with</w:t>
      </w:r>
      <w:proofErr w:type="gramEnd"/>
      <w:r w:rsidRPr="003349CA">
        <w:rPr>
          <w:rPrChange w:id="1305" w:author="Dattatraya More" w:date="2017-08-02T14:27:00Z">
            <w:rPr>
              <w:rFonts w:asciiTheme="minorHAnsi" w:hAnsiTheme="minorHAnsi"/>
              <w:bCs w:val="0"/>
              <w:sz w:val="18"/>
            </w:rPr>
          </w:rPrChange>
        </w:rPr>
        <w:t xml:space="preserve"> </w:t>
      </w:r>
      <w:proofErr w:type="spellStart"/>
      <w:r w:rsidRPr="003349CA">
        <w:rPr>
          <w:rPrChange w:id="1306" w:author="Dattatraya More" w:date="2017-08-02T14:27:00Z">
            <w:rPr>
              <w:rFonts w:asciiTheme="minorHAnsi" w:hAnsiTheme="minorHAnsi"/>
              <w:bCs w:val="0"/>
              <w:sz w:val="18"/>
            </w:rPr>
          </w:rPrChange>
        </w:rPr>
        <w:t>tf.variable_scope</w:t>
      </w:r>
      <w:proofErr w:type="spellEnd"/>
      <w:r w:rsidRPr="003349CA">
        <w:rPr>
          <w:rPrChange w:id="1307" w:author="Dattatraya More" w:date="2017-08-02T14:27:00Z">
            <w:rPr>
              <w:rFonts w:asciiTheme="minorHAnsi" w:hAnsiTheme="minorHAnsi"/>
              <w:bCs w:val="0"/>
              <w:sz w:val="18"/>
            </w:rPr>
          </w:rPrChange>
        </w:rPr>
        <w:t>(name):</w:t>
      </w:r>
    </w:p>
    <w:p w14:paraId="58DB6392" w14:textId="77777777" w:rsidR="005A3BA2" w:rsidRPr="003349CA" w:rsidRDefault="005A3BA2">
      <w:pPr>
        <w:pStyle w:val="CodePACKT"/>
        <w:rPr>
          <w:rPrChange w:id="1308" w:author="Dattatraya More" w:date="2017-08-02T14:27:00Z">
            <w:rPr>
              <w:rFonts w:asciiTheme="minorHAnsi" w:hAnsiTheme="minorHAnsi"/>
              <w:sz w:val="18"/>
              <w:szCs w:val="18"/>
            </w:rPr>
          </w:rPrChange>
        </w:rPr>
        <w:pPrChange w:id="1309" w:author="Dattatraya More" w:date="2017-08-02T14:27:00Z">
          <w:pPr>
            <w:spacing w:after="240"/>
            <w:contextualSpacing/>
          </w:pPr>
        </w:pPrChange>
      </w:pPr>
      <w:r w:rsidRPr="003349CA">
        <w:rPr>
          <w:rPrChange w:id="1310" w:author="Dattatraya More" w:date="2017-08-02T14:27:00Z">
            <w:rPr>
              <w:rFonts w:asciiTheme="minorHAnsi" w:hAnsiTheme="minorHAnsi"/>
              <w:bCs w:val="0"/>
              <w:sz w:val="18"/>
            </w:rPr>
          </w:rPrChange>
        </w:rPr>
        <w:t xml:space="preserve">        w = </w:t>
      </w:r>
      <w:proofErr w:type="spellStart"/>
      <w:r w:rsidRPr="003349CA">
        <w:rPr>
          <w:rPrChange w:id="1311" w:author="Dattatraya More" w:date="2017-08-02T14:27:00Z">
            <w:rPr>
              <w:rFonts w:asciiTheme="minorHAnsi" w:hAnsiTheme="minorHAnsi"/>
              <w:bCs w:val="0"/>
              <w:sz w:val="18"/>
            </w:rPr>
          </w:rPrChange>
        </w:rPr>
        <w:t>tf.get_</w:t>
      </w:r>
      <w:proofErr w:type="gramStart"/>
      <w:r w:rsidRPr="003349CA">
        <w:rPr>
          <w:rPrChange w:id="1312" w:author="Dattatraya More" w:date="2017-08-02T14:27:00Z">
            <w:rPr>
              <w:rFonts w:asciiTheme="minorHAnsi" w:hAnsiTheme="minorHAnsi"/>
              <w:bCs w:val="0"/>
              <w:sz w:val="18"/>
            </w:rPr>
          </w:rPrChange>
        </w:rPr>
        <w:t>variable</w:t>
      </w:r>
      <w:proofErr w:type="spellEnd"/>
      <w:r w:rsidRPr="003349CA">
        <w:rPr>
          <w:rPrChange w:id="1313" w:author="Dattatraya More" w:date="2017-08-02T14:27:00Z">
            <w:rPr>
              <w:rFonts w:asciiTheme="minorHAnsi" w:hAnsiTheme="minorHAnsi"/>
              <w:bCs w:val="0"/>
              <w:sz w:val="18"/>
            </w:rPr>
          </w:rPrChange>
        </w:rPr>
        <w:t>(</w:t>
      </w:r>
      <w:proofErr w:type="gramEnd"/>
      <w:r w:rsidRPr="003349CA">
        <w:rPr>
          <w:rPrChange w:id="1314" w:author="Dattatraya More" w:date="2017-08-02T14:27:00Z">
            <w:rPr>
              <w:rFonts w:asciiTheme="minorHAnsi" w:hAnsiTheme="minorHAnsi"/>
              <w:bCs w:val="0"/>
              <w:sz w:val="18"/>
            </w:rPr>
          </w:rPrChange>
        </w:rPr>
        <w:t>'w', [</w:t>
      </w:r>
      <w:proofErr w:type="spellStart"/>
      <w:r w:rsidRPr="003349CA">
        <w:rPr>
          <w:rPrChange w:id="1315" w:author="Dattatraya More" w:date="2017-08-02T14:27:00Z">
            <w:rPr>
              <w:rFonts w:asciiTheme="minorHAnsi" w:hAnsiTheme="minorHAnsi"/>
              <w:bCs w:val="0"/>
              <w:sz w:val="18"/>
            </w:rPr>
          </w:rPrChange>
        </w:rPr>
        <w:t>k_h</w:t>
      </w:r>
      <w:proofErr w:type="spellEnd"/>
      <w:r w:rsidRPr="003349CA">
        <w:rPr>
          <w:rPrChange w:id="1316" w:author="Dattatraya More" w:date="2017-08-02T14:27:00Z">
            <w:rPr>
              <w:rFonts w:asciiTheme="minorHAnsi" w:hAnsiTheme="minorHAnsi"/>
              <w:bCs w:val="0"/>
              <w:sz w:val="18"/>
            </w:rPr>
          </w:rPrChange>
        </w:rPr>
        <w:t xml:space="preserve">, </w:t>
      </w:r>
      <w:proofErr w:type="spellStart"/>
      <w:r w:rsidRPr="003349CA">
        <w:rPr>
          <w:rPrChange w:id="1317" w:author="Dattatraya More" w:date="2017-08-02T14:27:00Z">
            <w:rPr>
              <w:rFonts w:asciiTheme="minorHAnsi" w:hAnsiTheme="minorHAnsi"/>
              <w:bCs w:val="0"/>
              <w:sz w:val="18"/>
            </w:rPr>
          </w:rPrChange>
        </w:rPr>
        <w:t>k_w</w:t>
      </w:r>
      <w:proofErr w:type="spellEnd"/>
      <w:r w:rsidRPr="003349CA">
        <w:rPr>
          <w:rPrChange w:id="1318" w:author="Dattatraya More" w:date="2017-08-02T14:27:00Z">
            <w:rPr>
              <w:rFonts w:asciiTheme="minorHAnsi" w:hAnsiTheme="minorHAnsi"/>
              <w:bCs w:val="0"/>
              <w:sz w:val="18"/>
            </w:rPr>
          </w:rPrChange>
        </w:rPr>
        <w:t xml:space="preserve">, </w:t>
      </w:r>
      <w:proofErr w:type="spellStart"/>
      <w:r w:rsidRPr="003349CA">
        <w:rPr>
          <w:rPrChange w:id="1319" w:author="Dattatraya More" w:date="2017-08-02T14:27:00Z">
            <w:rPr>
              <w:rFonts w:asciiTheme="minorHAnsi" w:hAnsiTheme="minorHAnsi"/>
              <w:bCs w:val="0"/>
              <w:sz w:val="18"/>
            </w:rPr>
          </w:rPrChange>
        </w:rPr>
        <w:t>input.get_shape</w:t>
      </w:r>
      <w:proofErr w:type="spellEnd"/>
      <w:r w:rsidRPr="003349CA">
        <w:rPr>
          <w:rPrChange w:id="1320" w:author="Dattatraya More" w:date="2017-08-02T14:27:00Z">
            <w:rPr>
              <w:rFonts w:asciiTheme="minorHAnsi" w:hAnsiTheme="minorHAnsi"/>
              <w:bCs w:val="0"/>
              <w:sz w:val="18"/>
            </w:rPr>
          </w:rPrChange>
        </w:rPr>
        <w:t xml:space="preserve">()[-1], </w:t>
      </w:r>
      <w:proofErr w:type="spellStart"/>
      <w:r w:rsidRPr="003349CA">
        <w:rPr>
          <w:rPrChange w:id="1321" w:author="Dattatraya More" w:date="2017-08-02T14:27:00Z">
            <w:rPr>
              <w:rFonts w:asciiTheme="minorHAnsi" w:hAnsiTheme="minorHAnsi"/>
              <w:bCs w:val="0"/>
              <w:sz w:val="18"/>
            </w:rPr>
          </w:rPrChange>
        </w:rPr>
        <w:t>output_shape</w:t>
      </w:r>
      <w:proofErr w:type="spellEnd"/>
      <w:r w:rsidRPr="003349CA">
        <w:rPr>
          <w:rPrChange w:id="1322" w:author="Dattatraya More" w:date="2017-08-02T14:27:00Z">
            <w:rPr>
              <w:rFonts w:asciiTheme="minorHAnsi" w:hAnsiTheme="minorHAnsi"/>
              <w:bCs w:val="0"/>
              <w:sz w:val="18"/>
            </w:rPr>
          </w:rPrChange>
        </w:rPr>
        <w:t>],</w:t>
      </w:r>
    </w:p>
    <w:p w14:paraId="7387BEEA" w14:textId="77777777" w:rsidR="005A3BA2" w:rsidRPr="003349CA" w:rsidRDefault="005A3BA2">
      <w:pPr>
        <w:pStyle w:val="CodePACKT"/>
        <w:rPr>
          <w:rPrChange w:id="1323" w:author="Dattatraya More" w:date="2017-08-02T14:27:00Z">
            <w:rPr>
              <w:rFonts w:asciiTheme="minorHAnsi" w:hAnsiTheme="minorHAnsi"/>
              <w:sz w:val="18"/>
              <w:szCs w:val="18"/>
            </w:rPr>
          </w:rPrChange>
        </w:rPr>
        <w:pPrChange w:id="1324" w:author="Dattatraya More" w:date="2017-08-02T14:27:00Z">
          <w:pPr>
            <w:spacing w:after="240"/>
            <w:contextualSpacing/>
          </w:pPr>
        </w:pPrChange>
      </w:pPr>
      <w:r w:rsidRPr="003349CA">
        <w:rPr>
          <w:rPrChange w:id="1325" w:author="Dattatraya More" w:date="2017-08-02T14:27:00Z">
            <w:rPr>
              <w:rFonts w:asciiTheme="minorHAnsi" w:hAnsiTheme="minorHAnsi"/>
              <w:bCs w:val="0"/>
              <w:sz w:val="18"/>
            </w:rPr>
          </w:rPrChange>
        </w:rPr>
        <w:t xml:space="preserve">                </w:t>
      </w:r>
      <w:proofErr w:type="gramStart"/>
      <w:r w:rsidRPr="003349CA">
        <w:rPr>
          <w:rPrChange w:id="1326" w:author="Dattatraya More" w:date="2017-08-02T14:27:00Z">
            <w:rPr>
              <w:rFonts w:asciiTheme="minorHAnsi" w:hAnsiTheme="minorHAnsi"/>
              <w:bCs w:val="0"/>
              <w:sz w:val="18"/>
            </w:rPr>
          </w:rPrChange>
        </w:rPr>
        <w:t>initializer=</w:t>
      </w:r>
      <w:proofErr w:type="spellStart"/>
      <w:proofErr w:type="gramEnd"/>
      <w:r w:rsidRPr="003349CA">
        <w:rPr>
          <w:rPrChange w:id="1327" w:author="Dattatraya More" w:date="2017-08-02T14:27:00Z">
            <w:rPr>
              <w:rFonts w:asciiTheme="minorHAnsi" w:hAnsiTheme="minorHAnsi"/>
              <w:bCs w:val="0"/>
              <w:sz w:val="18"/>
            </w:rPr>
          </w:rPrChange>
        </w:rPr>
        <w:t>tf.truncated_normal_initializer</w:t>
      </w:r>
      <w:proofErr w:type="spellEnd"/>
      <w:r w:rsidRPr="003349CA">
        <w:rPr>
          <w:rPrChange w:id="1328" w:author="Dattatraya More" w:date="2017-08-02T14:27:00Z">
            <w:rPr>
              <w:rFonts w:asciiTheme="minorHAnsi" w:hAnsiTheme="minorHAnsi"/>
              <w:bCs w:val="0"/>
              <w:sz w:val="18"/>
            </w:rPr>
          </w:rPrChange>
        </w:rPr>
        <w:t>(</w:t>
      </w:r>
      <w:proofErr w:type="spellStart"/>
      <w:r w:rsidRPr="003349CA">
        <w:rPr>
          <w:rPrChange w:id="1329" w:author="Dattatraya More" w:date="2017-08-02T14:27:00Z">
            <w:rPr>
              <w:rFonts w:asciiTheme="minorHAnsi" w:hAnsiTheme="minorHAnsi"/>
              <w:bCs w:val="0"/>
              <w:sz w:val="18"/>
            </w:rPr>
          </w:rPrChange>
        </w:rPr>
        <w:t>stddev</w:t>
      </w:r>
      <w:proofErr w:type="spellEnd"/>
      <w:r w:rsidRPr="003349CA">
        <w:rPr>
          <w:rPrChange w:id="1330" w:author="Dattatraya More" w:date="2017-08-02T14:27:00Z">
            <w:rPr>
              <w:rFonts w:asciiTheme="minorHAnsi" w:hAnsiTheme="minorHAnsi"/>
              <w:bCs w:val="0"/>
              <w:sz w:val="18"/>
            </w:rPr>
          </w:rPrChange>
        </w:rPr>
        <w:t>=</w:t>
      </w:r>
      <w:proofErr w:type="spellStart"/>
      <w:r w:rsidRPr="003349CA">
        <w:rPr>
          <w:rPrChange w:id="1331" w:author="Dattatraya More" w:date="2017-08-02T14:27:00Z">
            <w:rPr>
              <w:rFonts w:asciiTheme="minorHAnsi" w:hAnsiTheme="minorHAnsi"/>
              <w:bCs w:val="0"/>
              <w:sz w:val="18"/>
            </w:rPr>
          </w:rPrChange>
        </w:rPr>
        <w:t>stddev</w:t>
      </w:r>
      <w:proofErr w:type="spellEnd"/>
      <w:r w:rsidRPr="003349CA">
        <w:rPr>
          <w:rPrChange w:id="1332" w:author="Dattatraya More" w:date="2017-08-02T14:27:00Z">
            <w:rPr>
              <w:rFonts w:asciiTheme="minorHAnsi" w:hAnsiTheme="minorHAnsi"/>
              <w:bCs w:val="0"/>
              <w:sz w:val="18"/>
            </w:rPr>
          </w:rPrChange>
        </w:rPr>
        <w:t>))</w:t>
      </w:r>
    </w:p>
    <w:p w14:paraId="39B40B5F" w14:textId="77777777" w:rsidR="005A3BA2" w:rsidRPr="003349CA" w:rsidRDefault="005A3BA2">
      <w:pPr>
        <w:pStyle w:val="CodePACKT"/>
        <w:rPr>
          <w:rPrChange w:id="1333" w:author="Dattatraya More" w:date="2017-08-02T14:27:00Z">
            <w:rPr>
              <w:rFonts w:asciiTheme="minorHAnsi" w:hAnsiTheme="minorHAnsi"/>
              <w:sz w:val="18"/>
              <w:szCs w:val="18"/>
            </w:rPr>
          </w:rPrChange>
        </w:rPr>
        <w:pPrChange w:id="1334" w:author="Dattatraya More" w:date="2017-08-02T14:27:00Z">
          <w:pPr>
            <w:spacing w:after="240"/>
            <w:contextualSpacing/>
          </w:pPr>
        </w:pPrChange>
      </w:pPr>
      <w:r w:rsidRPr="003349CA">
        <w:rPr>
          <w:rPrChange w:id="1335" w:author="Dattatraya More" w:date="2017-08-02T14:27:00Z">
            <w:rPr>
              <w:rFonts w:asciiTheme="minorHAnsi" w:hAnsiTheme="minorHAnsi"/>
              <w:bCs w:val="0"/>
              <w:sz w:val="18"/>
            </w:rPr>
          </w:rPrChange>
        </w:rPr>
        <w:t xml:space="preserve">        </w:t>
      </w:r>
      <w:proofErr w:type="spellStart"/>
      <w:proofErr w:type="gramStart"/>
      <w:r w:rsidRPr="003349CA">
        <w:rPr>
          <w:rPrChange w:id="1336" w:author="Dattatraya More" w:date="2017-08-02T14:27:00Z">
            <w:rPr>
              <w:rFonts w:asciiTheme="minorHAnsi" w:hAnsiTheme="minorHAnsi"/>
              <w:bCs w:val="0"/>
              <w:sz w:val="18"/>
            </w:rPr>
          </w:rPrChange>
        </w:rPr>
        <w:t>conv</w:t>
      </w:r>
      <w:proofErr w:type="spellEnd"/>
      <w:proofErr w:type="gramEnd"/>
      <w:r w:rsidRPr="003349CA">
        <w:rPr>
          <w:rPrChange w:id="1337" w:author="Dattatraya More" w:date="2017-08-02T14:27:00Z">
            <w:rPr>
              <w:rFonts w:asciiTheme="minorHAnsi" w:hAnsiTheme="minorHAnsi"/>
              <w:bCs w:val="0"/>
              <w:sz w:val="18"/>
            </w:rPr>
          </w:rPrChange>
        </w:rPr>
        <w:t xml:space="preserve"> = </w:t>
      </w:r>
      <w:proofErr w:type="spellStart"/>
      <w:r w:rsidRPr="003349CA">
        <w:rPr>
          <w:rPrChange w:id="1338" w:author="Dattatraya More" w:date="2017-08-02T14:27:00Z">
            <w:rPr>
              <w:rFonts w:asciiTheme="minorHAnsi" w:hAnsiTheme="minorHAnsi"/>
              <w:bCs w:val="0"/>
              <w:sz w:val="18"/>
            </w:rPr>
          </w:rPrChange>
        </w:rPr>
        <w:t>tf.nn.conv2d</w:t>
      </w:r>
      <w:proofErr w:type="spellEnd"/>
      <w:r w:rsidRPr="003349CA">
        <w:rPr>
          <w:rPrChange w:id="1339" w:author="Dattatraya More" w:date="2017-08-02T14:27:00Z">
            <w:rPr>
              <w:rFonts w:asciiTheme="minorHAnsi" w:hAnsiTheme="minorHAnsi"/>
              <w:bCs w:val="0"/>
              <w:sz w:val="18"/>
            </w:rPr>
          </w:rPrChange>
        </w:rPr>
        <w:t>(input, w, strides=[1, 2, 2, 1], padding='SAME')</w:t>
      </w:r>
    </w:p>
    <w:p w14:paraId="4B2518CC" w14:textId="77777777" w:rsidR="005A3BA2" w:rsidRPr="003349CA" w:rsidRDefault="005A3BA2">
      <w:pPr>
        <w:pStyle w:val="CodePACKT"/>
        <w:rPr>
          <w:rPrChange w:id="1340" w:author="Dattatraya More" w:date="2017-08-02T14:27:00Z">
            <w:rPr>
              <w:rFonts w:asciiTheme="minorHAnsi" w:hAnsiTheme="minorHAnsi"/>
              <w:sz w:val="18"/>
              <w:szCs w:val="18"/>
            </w:rPr>
          </w:rPrChange>
        </w:rPr>
        <w:pPrChange w:id="1341" w:author="Dattatraya More" w:date="2017-08-02T14:27:00Z">
          <w:pPr>
            <w:spacing w:after="240"/>
            <w:contextualSpacing/>
          </w:pPr>
        </w:pPrChange>
      </w:pPr>
    </w:p>
    <w:p w14:paraId="6935296A" w14:textId="77777777" w:rsidR="005A3BA2" w:rsidRPr="003349CA" w:rsidRDefault="005A3BA2">
      <w:pPr>
        <w:pStyle w:val="CodePACKT"/>
        <w:rPr>
          <w:rPrChange w:id="1342" w:author="Dattatraya More" w:date="2017-08-02T14:27:00Z">
            <w:rPr>
              <w:rFonts w:asciiTheme="minorHAnsi" w:hAnsiTheme="minorHAnsi"/>
              <w:sz w:val="18"/>
              <w:szCs w:val="18"/>
            </w:rPr>
          </w:rPrChange>
        </w:rPr>
        <w:pPrChange w:id="1343" w:author="Dattatraya More" w:date="2017-08-02T14:27:00Z">
          <w:pPr>
            <w:spacing w:after="240"/>
            <w:contextualSpacing/>
          </w:pPr>
        </w:pPrChange>
      </w:pPr>
      <w:r w:rsidRPr="003349CA">
        <w:rPr>
          <w:rPrChange w:id="1344" w:author="Dattatraya More" w:date="2017-08-02T14:27:00Z">
            <w:rPr>
              <w:rFonts w:asciiTheme="minorHAnsi" w:hAnsiTheme="minorHAnsi"/>
              <w:bCs w:val="0"/>
              <w:sz w:val="18"/>
            </w:rPr>
          </w:rPrChange>
        </w:rPr>
        <w:t xml:space="preserve">        </w:t>
      </w:r>
      <w:proofErr w:type="gramStart"/>
      <w:r w:rsidRPr="003349CA">
        <w:rPr>
          <w:rPrChange w:id="1345" w:author="Dattatraya More" w:date="2017-08-02T14:27:00Z">
            <w:rPr>
              <w:rFonts w:asciiTheme="minorHAnsi" w:hAnsiTheme="minorHAnsi"/>
              <w:bCs w:val="0"/>
              <w:sz w:val="18"/>
            </w:rPr>
          </w:rPrChange>
        </w:rPr>
        <w:t>biases</w:t>
      </w:r>
      <w:proofErr w:type="gramEnd"/>
      <w:r w:rsidRPr="003349CA">
        <w:rPr>
          <w:rPrChange w:id="1346" w:author="Dattatraya More" w:date="2017-08-02T14:27:00Z">
            <w:rPr>
              <w:rFonts w:asciiTheme="minorHAnsi" w:hAnsiTheme="minorHAnsi"/>
              <w:bCs w:val="0"/>
              <w:sz w:val="18"/>
            </w:rPr>
          </w:rPrChange>
        </w:rPr>
        <w:t xml:space="preserve"> = </w:t>
      </w:r>
      <w:proofErr w:type="spellStart"/>
      <w:r w:rsidRPr="003349CA">
        <w:rPr>
          <w:rPrChange w:id="1347" w:author="Dattatraya More" w:date="2017-08-02T14:27:00Z">
            <w:rPr>
              <w:rFonts w:asciiTheme="minorHAnsi" w:hAnsiTheme="minorHAnsi"/>
              <w:bCs w:val="0"/>
              <w:sz w:val="18"/>
            </w:rPr>
          </w:rPrChange>
        </w:rPr>
        <w:t>tf.get_variable</w:t>
      </w:r>
      <w:proofErr w:type="spellEnd"/>
      <w:r w:rsidRPr="003349CA">
        <w:rPr>
          <w:rPrChange w:id="1348" w:author="Dattatraya More" w:date="2017-08-02T14:27:00Z">
            <w:rPr>
              <w:rFonts w:asciiTheme="minorHAnsi" w:hAnsiTheme="minorHAnsi"/>
              <w:bCs w:val="0"/>
              <w:sz w:val="18"/>
            </w:rPr>
          </w:rPrChange>
        </w:rPr>
        <w:t>('biases', [</w:t>
      </w:r>
      <w:proofErr w:type="spellStart"/>
      <w:r w:rsidRPr="003349CA">
        <w:rPr>
          <w:rPrChange w:id="1349" w:author="Dattatraya More" w:date="2017-08-02T14:27:00Z">
            <w:rPr>
              <w:rFonts w:asciiTheme="minorHAnsi" w:hAnsiTheme="minorHAnsi"/>
              <w:bCs w:val="0"/>
              <w:sz w:val="18"/>
            </w:rPr>
          </w:rPrChange>
        </w:rPr>
        <w:t>output_shape</w:t>
      </w:r>
      <w:proofErr w:type="spellEnd"/>
      <w:r w:rsidRPr="003349CA">
        <w:rPr>
          <w:rPrChange w:id="1350" w:author="Dattatraya More" w:date="2017-08-02T14:27:00Z">
            <w:rPr>
              <w:rFonts w:asciiTheme="minorHAnsi" w:hAnsiTheme="minorHAnsi"/>
              <w:bCs w:val="0"/>
              <w:sz w:val="18"/>
            </w:rPr>
          </w:rPrChange>
        </w:rPr>
        <w:t>], initializer=</w:t>
      </w:r>
      <w:proofErr w:type="spellStart"/>
      <w:r w:rsidRPr="003349CA">
        <w:rPr>
          <w:rPrChange w:id="1351" w:author="Dattatraya More" w:date="2017-08-02T14:27:00Z">
            <w:rPr>
              <w:rFonts w:asciiTheme="minorHAnsi" w:hAnsiTheme="minorHAnsi"/>
              <w:bCs w:val="0"/>
              <w:sz w:val="18"/>
            </w:rPr>
          </w:rPrChange>
        </w:rPr>
        <w:t>tf.constant_initializer</w:t>
      </w:r>
      <w:proofErr w:type="spellEnd"/>
      <w:r w:rsidRPr="003349CA">
        <w:rPr>
          <w:rPrChange w:id="1352" w:author="Dattatraya More" w:date="2017-08-02T14:27:00Z">
            <w:rPr>
              <w:rFonts w:asciiTheme="minorHAnsi" w:hAnsiTheme="minorHAnsi"/>
              <w:bCs w:val="0"/>
              <w:sz w:val="18"/>
            </w:rPr>
          </w:rPrChange>
        </w:rPr>
        <w:t>(0.0))</w:t>
      </w:r>
    </w:p>
    <w:p w14:paraId="3782C982" w14:textId="77777777" w:rsidR="005A3BA2" w:rsidRPr="003349CA" w:rsidRDefault="005A3BA2">
      <w:pPr>
        <w:pStyle w:val="CodePACKT"/>
        <w:rPr>
          <w:rPrChange w:id="1353" w:author="Dattatraya More" w:date="2017-08-02T14:27:00Z">
            <w:rPr>
              <w:rFonts w:asciiTheme="minorHAnsi" w:hAnsiTheme="minorHAnsi"/>
              <w:sz w:val="18"/>
              <w:szCs w:val="18"/>
            </w:rPr>
          </w:rPrChange>
        </w:rPr>
        <w:pPrChange w:id="1354" w:author="Dattatraya More" w:date="2017-08-02T14:27:00Z">
          <w:pPr>
            <w:spacing w:after="240"/>
            <w:contextualSpacing/>
          </w:pPr>
        </w:pPrChange>
      </w:pPr>
      <w:r w:rsidRPr="003349CA">
        <w:rPr>
          <w:rPrChange w:id="1355" w:author="Dattatraya More" w:date="2017-08-02T14:27:00Z">
            <w:rPr>
              <w:rFonts w:asciiTheme="minorHAnsi" w:hAnsiTheme="minorHAnsi"/>
              <w:bCs w:val="0"/>
              <w:sz w:val="18"/>
            </w:rPr>
          </w:rPrChange>
        </w:rPr>
        <w:lastRenderedPageBreak/>
        <w:t xml:space="preserve">        </w:t>
      </w:r>
      <w:proofErr w:type="spellStart"/>
      <w:proofErr w:type="gramStart"/>
      <w:r w:rsidRPr="003349CA">
        <w:rPr>
          <w:rPrChange w:id="1356" w:author="Dattatraya More" w:date="2017-08-02T14:27:00Z">
            <w:rPr>
              <w:rFonts w:asciiTheme="minorHAnsi" w:hAnsiTheme="minorHAnsi"/>
              <w:bCs w:val="0"/>
              <w:sz w:val="18"/>
            </w:rPr>
          </w:rPrChange>
        </w:rPr>
        <w:t>conv</w:t>
      </w:r>
      <w:proofErr w:type="spellEnd"/>
      <w:proofErr w:type="gramEnd"/>
      <w:r w:rsidRPr="003349CA">
        <w:rPr>
          <w:rPrChange w:id="1357" w:author="Dattatraya More" w:date="2017-08-02T14:27:00Z">
            <w:rPr>
              <w:rFonts w:asciiTheme="minorHAnsi" w:hAnsiTheme="minorHAnsi"/>
              <w:bCs w:val="0"/>
              <w:sz w:val="18"/>
            </w:rPr>
          </w:rPrChange>
        </w:rPr>
        <w:t xml:space="preserve"> = </w:t>
      </w:r>
      <w:proofErr w:type="spellStart"/>
      <w:r w:rsidRPr="003349CA">
        <w:rPr>
          <w:rPrChange w:id="1358" w:author="Dattatraya More" w:date="2017-08-02T14:27:00Z">
            <w:rPr>
              <w:rFonts w:asciiTheme="minorHAnsi" w:hAnsiTheme="minorHAnsi"/>
              <w:bCs w:val="0"/>
              <w:sz w:val="18"/>
            </w:rPr>
          </w:rPrChange>
        </w:rPr>
        <w:t>lrelu</w:t>
      </w:r>
      <w:proofErr w:type="spellEnd"/>
      <w:r w:rsidRPr="003349CA">
        <w:rPr>
          <w:rPrChange w:id="1359" w:author="Dattatraya More" w:date="2017-08-02T14:27:00Z">
            <w:rPr>
              <w:rFonts w:asciiTheme="minorHAnsi" w:hAnsiTheme="minorHAnsi"/>
              <w:bCs w:val="0"/>
              <w:sz w:val="18"/>
            </w:rPr>
          </w:rPrChange>
        </w:rPr>
        <w:t>(</w:t>
      </w:r>
      <w:proofErr w:type="spellStart"/>
      <w:r w:rsidRPr="003349CA">
        <w:rPr>
          <w:rPrChange w:id="1360" w:author="Dattatraya More" w:date="2017-08-02T14:27:00Z">
            <w:rPr>
              <w:rFonts w:asciiTheme="minorHAnsi" w:hAnsiTheme="minorHAnsi"/>
              <w:bCs w:val="0"/>
              <w:sz w:val="18"/>
            </w:rPr>
          </w:rPrChange>
        </w:rPr>
        <w:t>tf.reshape</w:t>
      </w:r>
      <w:proofErr w:type="spellEnd"/>
      <w:r w:rsidRPr="003349CA">
        <w:rPr>
          <w:rPrChange w:id="1361" w:author="Dattatraya More" w:date="2017-08-02T14:27:00Z">
            <w:rPr>
              <w:rFonts w:asciiTheme="minorHAnsi" w:hAnsiTheme="minorHAnsi"/>
              <w:bCs w:val="0"/>
              <w:sz w:val="18"/>
            </w:rPr>
          </w:rPrChange>
        </w:rPr>
        <w:t>(</w:t>
      </w:r>
      <w:proofErr w:type="spellStart"/>
      <w:r w:rsidRPr="003349CA">
        <w:rPr>
          <w:rPrChange w:id="1362" w:author="Dattatraya More" w:date="2017-08-02T14:27:00Z">
            <w:rPr>
              <w:rFonts w:asciiTheme="minorHAnsi" w:hAnsiTheme="minorHAnsi"/>
              <w:bCs w:val="0"/>
              <w:sz w:val="18"/>
            </w:rPr>
          </w:rPrChange>
        </w:rPr>
        <w:t>tf.nn.bias_add</w:t>
      </w:r>
      <w:proofErr w:type="spellEnd"/>
      <w:r w:rsidRPr="003349CA">
        <w:rPr>
          <w:rPrChange w:id="1363" w:author="Dattatraya More" w:date="2017-08-02T14:27:00Z">
            <w:rPr>
              <w:rFonts w:asciiTheme="minorHAnsi" w:hAnsiTheme="minorHAnsi"/>
              <w:bCs w:val="0"/>
              <w:sz w:val="18"/>
            </w:rPr>
          </w:rPrChange>
        </w:rPr>
        <w:t>(</w:t>
      </w:r>
      <w:proofErr w:type="spellStart"/>
      <w:r w:rsidRPr="003349CA">
        <w:rPr>
          <w:rPrChange w:id="1364" w:author="Dattatraya More" w:date="2017-08-02T14:27:00Z">
            <w:rPr>
              <w:rFonts w:asciiTheme="minorHAnsi" w:hAnsiTheme="minorHAnsi"/>
              <w:bCs w:val="0"/>
              <w:sz w:val="18"/>
            </w:rPr>
          </w:rPrChange>
        </w:rPr>
        <w:t>conv</w:t>
      </w:r>
      <w:proofErr w:type="spellEnd"/>
      <w:r w:rsidRPr="003349CA">
        <w:rPr>
          <w:rPrChange w:id="1365" w:author="Dattatraya More" w:date="2017-08-02T14:27:00Z">
            <w:rPr>
              <w:rFonts w:asciiTheme="minorHAnsi" w:hAnsiTheme="minorHAnsi"/>
              <w:bCs w:val="0"/>
              <w:sz w:val="18"/>
            </w:rPr>
          </w:rPrChange>
        </w:rPr>
        <w:t xml:space="preserve">, biases), </w:t>
      </w:r>
      <w:proofErr w:type="spellStart"/>
      <w:r w:rsidRPr="003349CA">
        <w:rPr>
          <w:rPrChange w:id="1366" w:author="Dattatraya More" w:date="2017-08-02T14:27:00Z">
            <w:rPr>
              <w:rFonts w:asciiTheme="minorHAnsi" w:hAnsiTheme="minorHAnsi"/>
              <w:bCs w:val="0"/>
              <w:sz w:val="18"/>
            </w:rPr>
          </w:rPrChange>
        </w:rPr>
        <w:t>conv.get_shape</w:t>
      </w:r>
      <w:proofErr w:type="spellEnd"/>
      <w:r w:rsidRPr="003349CA">
        <w:rPr>
          <w:rPrChange w:id="1367" w:author="Dattatraya More" w:date="2017-08-02T14:27:00Z">
            <w:rPr>
              <w:rFonts w:asciiTheme="minorHAnsi" w:hAnsiTheme="minorHAnsi"/>
              <w:bCs w:val="0"/>
              <w:sz w:val="18"/>
            </w:rPr>
          </w:rPrChange>
        </w:rPr>
        <w:t>()))</w:t>
      </w:r>
    </w:p>
    <w:p w14:paraId="2F795FB0" w14:textId="77777777" w:rsidR="005A3BA2" w:rsidRPr="003349CA" w:rsidRDefault="005A3BA2">
      <w:pPr>
        <w:pStyle w:val="CodePACKT"/>
        <w:rPr>
          <w:rPrChange w:id="1368" w:author="Dattatraya More" w:date="2017-08-02T14:27:00Z">
            <w:rPr>
              <w:rFonts w:asciiTheme="minorHAnsi" w:hAnsiTheme="minorHAnsi"/>
              <w:sz w:val="18"/>
              <w:szCs w:val="18"/>
            </w:rPr>
          </w:rPrChange>
        </w:rPr>
        <w:pPrChange w:id="1369" w:author="Dattatraya More" w:date="2017-08-02T14:27:00Z">
          <w:pPr>
            <w:spacing w:after="240"/>
            <w:contextualSpacing/>
          </w:pPr>
        </w:pPrChange>
      </w:pPr>
      <w:r w:rsidRPr="003349CA">
        <w:rPr>
          <w:rPrChange w:id="1370" w:author="Dattatraya More" w:date="2017-08-02T14:27:00Z">
            <w:rPr>
              <w:rFonts w:asciiTheme="minorHAnsi" w:hAnsiTheme="minorHAnsi"/>
              <w:bCs w:val="0"/>
              <w:sz w:val="18"/>
            </w:rPr>
          </w:rPrChange>
        </w:rPr>
        <w:t xml:space="preserve">        </w:t>
      </w:r>
      <w:proofErr w:type="spellStart"/>
      <w:proofErr w:type="gramStart"/>
      <w:r w:rsidRPr="003349CA">
        <w:rPr>
          <w:rPrChange w:id="1371" w:author="Dattatraya More" w:date="2017-08-02T14:27:00Z">
            <w:rPr>
              <w:rFonts w:asciiTheme="minorHAnsi" w:hAnsiTheme="minorHAnsi"/>
              <w:bCs w:val="0"/>
              <w:sz w:val="18"/>
            </w:rPr>
          </w:rPrChange>
        </w:rPr>
        <w:t>bn</w:t>
      </w:r>
      <w:proofErr w:type="spellEnd"/>
      <w:proofErr w:type="gramEnd"/>
      <w:r w:rsidRPr="003349CA">
        <w:rPr>
          <w:rPrChange w:id="1372" w:author="Dattatraya More" w:date="2017-08-02T14:27:00Z">
            <w:rPr>
              <w:rFonts w:asciiTheme="minorHAnsi" w:hAnsiTheme="minorHAnsi"/>
              <w:bCs w:val="0"/>
              <w:sz w:val="18"/>
            </w:rPr>
          </w:rPrChange>
        </w:rPr>
        <w:t xml:space="preserve"> = </w:t>
      </w:r>
      <w:proofErr w:type="spellStart"/>
      <w:r w:rsidRPr="003349CA">
        <w:rPr>
          <w:rPrChange w:id="1373" w:author="Dattatraya More" w:date="2017-08-02T14:27:00Z">
            <w:rPr>
              <w:rFonts w:asciiTheme="minorHAnsi" w:hAnsiTheme="minorHAnsi"/>
              <w:bCs w:val="0"/>
              <w:sz w:val="18"/>
            </w:rPr>
          </w:rPrChange>
        </w:rPr>
        <w:t>tf.contrib.layers.batch_norm</w:t>
      </w:r>
      <w:proofErr w:type="spellEnd"/>
      <w:r w:rsidRPr="003349CA">
        <w:rPr>
          <w:rPrChange w:id="1374" w:author="Dattatraya More" w:date="2017-08-02T14:27:00Z">
            <w:rPr>
              <w:rFonts w:asciiTheme="minorHAnsi" w:hAnsiTheme="minorHAnsi"/>
              <w:bCs w:val="0"/>
              <w:sz w:val="18"/>
            </w:rPr>
          </w:rPrChange>
        </w:rPr>
        <w:t>(</w:t>
      </w:r>
      <w:proofErr w:type="spellStart"/>
      <w:r w:rsidRPr="003349CA">
        <w:rPr>
          <w:rPrChange w:id="1375" w:author="Dattatraya More" w:date="2017-08-02T14:27:00Z">
            <w:rPr>
              <w:rFonts w:asciiTheme="minorHAnsi" w:hAnsiTheme="minorHAnsi"/>
              <w:bCs w:val="0"/>
              <w:sz w:val="18"/>
            </w:rPr>
          </w:rPrChange>
        </w:rPr>
        <w:t>conv</w:t>
      </w:r>
      <w:proofErr w:type="spellEnd"/>
      <w:r w:rsidRPr="003349CA">
        <w:rPr>
          <w:rPrChange w:id="1376" w:author="Dattatraya More" w:date="2017-08-02T14:27:00Z">
            <w:rPr>
              <w:rFonts w:asciiTheme="minorHAnsi" w:hAnsiTheme="minorHAnsi"/>
              <w:bCs w:val="0"/>
              <w:sz w:val="18"/>
            </w:rPr>
          </w:rPrChange>
        </w:rPr>
        <w:t xml:space="preserve">, center=True, scale=True, </w:t>
      </w:r>
    </w:p>
    <w:p w14:paraId="5E58A626" w14:textId="77777777" w:rsidR="005A3BA2" w:rsidRPr="003349CA" w:rsidRDefault="005A3BA2">
      <w:pPr>
        <w:pStyle w:val="CodePACKT"/>
        <w:rPr>
          <w:rPrChange w:id="1377" w:author="Dattatraya More" w:date="2017-08-02T14:27:00Z">
            <w:rPr>
              <w:rFonts w:asciiTheme="minorHAnsi" w:hAnsiTheme="minorHAnsi"/>
              <w:sz w:val="18"/>
              <w:szCs w:val="18"/>
            </w:rPr>
          </w:rPrChange>
        </w:rPr>
        <w:pPrChange w:id="1378" w:author="Dattatraya More" w:date="2017-08-02T14:27:00Z">
          <w:pPr>
            <w:spacing w:after="240"/>
            <w:contextualSpacing/>
          </w:pPr>
        </w:pPrChange>
      </w:pPr>
      <w:r w:rsidRPr="003349CA">
        <w:rPr>
          <w:rPrChange w:id="1379" w:author="Dattatraya More" w:date="2017-08-02T14:27:00Z">
            <w:rPr>
              <w:rFonts w:asciiTheme="minorHAnsi" w:hAnsiTheme="minorHAnsi"/>
              <w:bCs w:val="0"/>
              <w:sz w:val="18"/>
            </w:rPr>
          </w:rPrChange>
        </w:rPr>
        <w:t xml:space="preserve">            </w:t>
      </w:r>
      <w:proofErr w:type="gramStart"/>
      <w:r w:rsidRPr="003349CA">
        <w:rPr>
          <w:rPrChange w:id="1380" w:author="Dattatraya More" w:date="2017-08-02T14:27:00Z">
            <w:rPr>
              <w:rFonts w:asciiTheme="minorHAnsi" w:hAnsiTheme="minorHAnsi"/>
              <w:bCs w:val="0"/>
              <w:sz w:val="18"/>
            </w:rPr>
          </w:rPrChange>
        </w:rPr>
        <w:t>decay=</w:t>
      </w:r>
      <w:proofErr w:type="gramEnd"/>
      <w:r w:rsidRPr="003349CA">
        <w:rPr>
          <w:rPrChange w:id="1381" w:author="Dattatraya More" w:date="2017-08-02T14:27:00Z">
            <w:rPr>
              <w:rFonts w:asciiTheme="minorHAnsi" w:hAnsiTheme="minorHAnsi"/>
              <w:bCs w:val="0"/>
              <w:sz w:val="18"/>
            </w:rPr>
          </w:rPrChange>
        </w:rPr>
        <w:t xml:space="preserve">0.9, </w:t>
      </w:r>
      <w:proofErr w:type="spellStart"/>
      <w:r w:rsidRPr="003349CA">
        <w:rPr>
          <w:rPrChange w:id="1382" w:author="Dattatraya More" w:date="2017-08-02T14:27:00Z">
            <w:rPr>
              <w:rFonts w:asciiTheme="minorHAnsi" w:hAnsiTheme="minorHAnsi"/>
              <w:bCs w:val="0"/>
              <w:sz w:val="18"/>
            </w:rPr>
          </w:rPrChange>
        </w:rPr>
        <w:t>is_training</w:t>
      </w:r>
      <w:proofErr w:type="spellEnd"/>
      <w:r w:rsidRPr="003349CA">
        <w:rPr>
          <w:rPrChange w:id="1383" w:author="Dattatraya More" w:date="2017-08-02T14:27:00Z">
            <w:rPr>
              <w:rFonts w:asciiTheme="minorHAnsi" w:hAnsiTheme="minorHAnsi"/>
              <w:bCs w:val="0"/>
              <w:sz w:val="18"/>
            </w:rPr>
          </w:rPrChange>
        </w:rPr>
        <w:t>=</w:t>
      </w:r>
      <w:proofErr w:type="spellStart"/>
      <w:r w:rsidRPr="003349CA">
        <w:rPr>
          <w:rPrChange w:id="1384" w:author="Dattatraya More" w:date="2017-08-02T14:27:00Z">
            <w:rPr>
              <w:rFonts w:asciiTheme="minorHAnsi" w:hAnsiTheme="minorHAnsi"/>
              <w:bCs w:val="0"/>
              <w:sz w:val="18"/>
            </w:rPr>
          </w:rPrChange>
        </w:rPr>
        <w:t>is_train</w:t>
      </w:r>
      <w:proofErr w:type="spellEnd"/>
      <w:r w:rsidRPr="003349CA">
        <w:rPr>
          <w:rPrChange w:id="1385" w:author="Dattatraya More" w:date="2017-08-02T14:27:00Z">
            <w:rPr>
              <w:rFonts w:asciiTheme="minorHAnsi" w:hAnsiTheme="minorHAnsi"/>
              <w:bCs w:val="0"/>
              <w:sz w:val="18"/>
            </w:rPr>
          </w:rPrChange>
        </w:rPr>
        <w:t xml:space="preserve">, </w:t>
      </w:r>
      <w:proofErr w:type="spellStart"/>
      <w:r w:rsidRPr="003349CA">
        <w:rPr>
          <w:rPrChange w:id="1386" w:author="Dattatraya More" w:date="2017-08-02T14:27:00Z">
            <w:rPr>
              <w:rFonts w:asciiTheme="minorHAnsi" w:hAnsiTheme="minorHAnsi"/>
              <w:bCs w:val="0"/>
              <w:sz w:val="18"/>
            </w:rPr>
          </w:rPrChange>
        </w:rPr>
        <w:t>updates_collections</w:t>
      </w:r>
      <w:proofErr w:type="spellEnd"/>
      <w:r w:rsidRPr="003349CA">
        <w:rPr>
          <w:rPrChange w:id="1387" w:author="Dattatraya More" w:date="2017-08-02T14:27:00Z">
            <w:rPr>
              <w:rFonts w:asciiTheme="minorHAnsi" w:hAnsiTheme="minorHAnsi"/>
              <w:bCs w:val="0"/>
              <w:sz w:val="18"/>
            </w:rPr>
          </w:rPrChange>
        </w:rPr>
        <w:t>=None)</w:t>
      </w:r>
    </w:p>
    <w:p w14:paraId="497F516C" w14:textId="09EAD706" w:rsidR="00F1191C" w:rsidRPr="003349CA" w:rsidRDefault="005A3BA2">
      <w:pPr>
        <w:pStyle w:val="CodePACKT"/>
        <w:rPr>
          <w:rPrChange w:id="1388" w:author="Dattatraya More" w:date="2017-08-02T14:27:00Z">
            <w:rPr>
              <w:rFonts w:asciiTheme="minorHAnsi" w:hAnsiTheme="minorHAnsi"/>
              <w:sz w:val="18"/>
              <w:szCs w:val="18"/>
            </w:rPr>
          </w:rPrChange>
        </w:rPr>
        <w:pPrChange w:id="1389" w:author="Dattatraya More" w:date="2017-08-02T14:27:00Z">
          <w:pPr>
            <w:spacing w:after="240"/>
            <w:contextualSpacing/>
          </w:pPr>
        </w:pPrChange>
      </w:pPr>
      <w:r w:rsidRPr="003349CA">
        <w:rPr>
          <w:rPrChange w:id="1390" w:author="Dattatraya More" w:date="2017-08-02T14:27:00Z">
            <w:rPr>
              <w:rFonts w:asciiTheme="minorHAnsi" w:hAnsiTheme="minorHAnsi"/>
              <w:bCs w:val="0"/>
              <w:sz w:val="18"/>
            </w:rPr>
          </w:rPrChange>
        </w:rPr>
        <w:t xml:space="preserve">    </w:t>
      </w:r>
      <w:proofErr w:type="gramStart"/>
      <w:r w:rsidRPr="003349CA">
        <w:rPr>
          <w:rPrChange w:id="1391" w:author="Dattatraya More" w:date="2017-08-02T14:27:00Z">
            <w:rPr>
              <w:rFonts w:asciiTheme="minorHAnsi" w:hAnsiTheme="minorHAnsi"/>
              <w:bCs w:val="0"/>
              <w:sz w:val="18"/>
            </w:rPr>
          </w:rPrChange>
        </w:rPr>
        <w:t>return</w:t>
      </w:r>
      <w:proofErr w:type="gramEnd"/>
      <w:r w:rsidRPr="003349CA">
        <w:rPr>
          <w:rPrChange w:id="1392" w:author="Dattatraya More" w:date="2017-08-02T14:27:00Z">
            <w:rPr>
              <w:rFonts w:asciiTheme="minorHAnsi" w:hAnsiTheme="minorHAnsi"/>
              <w:bCs w:val="0"/>
              <w:sz w:val="18"/>
            </w:rPr>
          </w:rPrChange>
        </w:rPr>
        <w:t xml:space="preserve"> </w:t>
      </w:r>
      <w:proofErr w:type="spellStart"/>
      <w:r w:rsidRPr="003349CA">
        <w:rPr>
          <w:rPrChange w:id="1393" w:author="Dattatraya More" w:date="2017-08-02T14:27:00Z">
            <w:rPr>
              <w:rFonts w:asciiTheme="minorHAnsi" w:hAnsiTheme="minorHAnsi"/>
              <w:bCs w:val="0"/>
              <w:sz w:val="18"/>
            </w:rPr>
          </w:rPrChange>
        </w:rPr>
        <w:t>bn</w:t>
      </w:r>
      <w:proofErr w:type="spellEnd"/>
    </w:p>
    <w:p w14:paraId="4F251AC3" w14:textId="77777777" w:rsidR="009F2A4D" w:rsidRPr="003349CA" w:rsidRDefault="009F2A4D">
      <w:pPr>
        <w:pStyle w:val="CodePACKT"/>
        <w:rPr>
          <w:rPrChange w:id="1394" w:author="Dattatraya More" w:date="2017-08-02T14:27:00Z">
            <w:rPr>
              <w:rFonts w:asciiTheme="minorHAnsi" w:hAnsiTheme="minorHAnsi"/>
              <w:sz w:val="18"/>
              <w:szCs w:val="18"/>
            </w:rPr>
          </w:rPrChange>
        </w:rPr>
        <w:pPrChange w:id="1395" w:author="Dattatraya More" w:date="2017-08-02T14:27:00Z">
          <w:pPr>
            <w:spacing w:after="240"/>
            <w:contextualSpacing/>
          </w:pPr>
        </w:pPrChange>
      </w:pPr>
    </w:p>
    <w:p w14:paraId="7B391690" w14:textId="58239AAE" w:rsidR="00EB2C9B" w:rsidRPr="00B321AC" w:rsidRDefault="00EB2C9B">
      <w:pPr>
        <w:pStyle w:val="CodePACKT"/>
        <w:pPrChange w:id="1396" w:author="Dattatraya More" w:date="2017-08-02T14:27:00Z">
          <w:pPr>
            <w:spacing w:after="240"/>
            <w:contextualSpacing/>
          </w:pPr>
        </w:pPrChange>
      </w:pPr>
      <w:r w:rsidRPr="00B321AC">
        <w:t xml:space="preserve"># Leaky </w:t>
      </w:r>
      <w:proofErr w:type="spellStart"/>
      <w:r w:rsidRPr="00B321AC">
        <w:t>Relu</w:t>
      </w:r>
      <w:proofErr w:type="spellEnd"/>
      <w:r w:rsidRPr="00B321AC">
        <w:t xml:space="preserve"> method</w:t>
      </w:r>
    </w:p>
    <w:p w14:paraId="03386DB9" w14:textId="77777777" w:rsidR="00EB2C9B" w:rsidRPr="003349CA" w:rsidRDefault="00EB2C9B">
      <w:pPr>
        <w:pStyle w:val="CodePACKT"/>
        <w:rPr>
          <w:rPrChange w:id="1397" w:author="Dattatraya More" w:date="2017-08-02T14:27:00Z">
            <w:rPr>
              <w:rFonts w:asciiTheme="minorHAnsi" w:hAnsiTheme="minorHAnsi"/>
              <w:sz w:val="18"/>
              <w:szCs w:val="18"/>
            </w:rPr>
          </w:rPrChange>
        </w:rPr>
        <w:pPrChange w:id="1398" w:author="Dattatraya More" w:date="2017-08-02T14:27:00Z">
          <w:pPr>
            <w:spacing w:after="240"/>
            <w:contextualSpacing/>
          </w:pPr>
        </w:pPrChange>
      </w:pPr>
      <w:proofErr w:type="spellStart"/>
      <w:proofErr w:type="gramStart"/>
      <w:r w:rsidRPr="003349CA">
        <w:rPr>
          <w:rPrChange w:id="1399" w:author="Dattatraya More" w:date="2017-08-02T14:27:00Z">
            <w:rPr>
              <w:rFonts w:asciiTheme="minorHAnsi" w:hAnsiTheme="minorHAnsi"/>
              <w:bCs w:val="0"/>
              <w:sz w:val="18"/>
            </w:rPr>
          </w:rPrChange>
        </w:rPr>
        <w:t>def</w:t>
      </w:r>
      <w:proofErr w:type="spellEnd"/>
      <w:proofErr w:type="gramEnd"/>
      <w:r w:rsidRPr="003349CA">
        <w:rPr>
          <w:rPrChange w:id="1400" w:author="Dattatraya More" w:date="2017-08-02T14:27:00Z">
            <w:rPr>
              <w:rFonts w:asciiTheme="minorHAnsi" w:hAnsiTheme="minorHAnsi"/>
              <w:bCs w:val="0"/>
              <w:sz w:val="18"/>
            </w:rPr>
          </w:rPrChange>
        </w:rPr>
        <w:t xml:space="preserve"> </w:t>
      </w:r>
      <w:proofErr w:type="spellStart"/>
      <w:r w:rsidRPr="003349CA">
        <w:rPr>
          <w:rPrChange w:id="1401" w:author="Dattatraya More" w:date="2017-08-02T14:27:00Z">
            <w:rPr>
              <w:rFonts w:asciiTheme="minorHAnsi" w:hAnsiTheme="minorHAnsi"/>
              <w:bCs w:val="0"/>
              <w:sz w:val="18"/>
            </w:rPr>
          </w:rPrChange>
        </w:rPr>
        <w:t>lrelu</w:t>
      </w:r>
      <w:proofErr w:type="spellEnd"/>
      <w:r w:rsidRPr="003349CA">
        <w:rPr>
          <w:rPrChange w:id="1402" w:author="Dattatraya More" w:date="2017-08-02T14:27:00Z">
            <w:rPr>
              <w:rFonts w:asciiTheme="minorHAnsi" w:hAnsiTheme="minorHAnsi"/>
              <w:bCs w:val="0"/>
              <w:sz w:val="18"/>
            </w:rPr>
          </w:rPrChange>
        </w:rPr>
        <w:t>(x, leak=0.2, name="</w:t>
      </w:r>
      <w:proofErr w:type="spellStart"/>
      <w:r w:rsidRPr="003349CA">
        <w:rPr>
          <w:rPrChange w:id="1403" w:author="Dattatraya More" w:date="2017-08-02T14:27:00Z">
            <w:rPr>
              <w:rFonts w:asciiTheme="minorHAnsi" w:hAnsiTheme="minorHAnsi"/>
              <w:bCs w:val="0"/>
              <w:sz w:val="18"/>
            </w:rPr>
          </w:rPrChange>
        </w:rPr>
        <w:t>lrelu</w:t>
      </w:r>
      <w:proofErr w:type="spellEnd"/>
      <w:r w:rsidRPr="003349CA">
        <w:rPr>
          <w:rPrChange w:id="1404" w:author="Dattatraya More" w:date="2017-08-02T14:27:00Z">
            <w:rPr>
              <w:rFonts w:asciiTheme="minorHAnsi" w:hAnsiTheme="minorHAnsi"/>
              <w:bCs w:val="0"/>
              <w:sz w:val="18"/>
            </w:rPr>
          </w:rPrChange>
        </w:rPr>
        <w:t>"):</w:t>
      </w:r>
    </w:p>
    <w:p w14:paraId="26D5F20E" w14:textId="5C92AD11" w:rsidR="00EB2C9B" w:rsidRPr="003349CA" w:rsidRDefault="00EB2C9B">
      <w:pPr>
        <w:pStyle w:val="CodePACKT"/>
        <w:rPr>
          <w:rPrChange w:id="1405" w:author="Dattatraya More" w:date="2017-08-02T14:27:00Z">
            <w:rPr>
              <w:rFonts w:asciiTheme="minorHAnsi" w:hAnsiTheme="minorHAnsi"/>
              <w:sz w:val="18"/>
              <w:szCs w:val="18"/>
            </w:rPr>
          </w:rPrChange>
        </w:rPr>
        <w:pPrChange w:id="1406" w:author="Dattatraya More" w:date="2017-08-02T14:27:00Z">
          <w:pPr>
            <w:spacing w:after="240"/>
            <w:contextualSpacing/>
          </w:pPr>
        </w:pPrChange>
      </w:pPr>
      <w:r w:rsidRPr="003349CA">
        <w:rPr>
          <w:rPrChange w:id="1407" w:author="Dattatraya More" w:date="2017-08-02T14:27:00Z">
            <w:rPr>
              <w:rFonts w:asciiTheme="minorHAnsi" w:hAnsiTheme="minorHAnsi"/>
              <w:bCs w:val="0"/>
              <w:sz w:val="18"/>
            </w:rPr>
          </w:rPrChange>
        </w:rPr>
        <w:t xml:space="preserve">   </w:t>
      </w:r>
      <w:proofErr w:type="gramStart"/>
      <w:r w:rsidRPr="003349CA">
        <w:rPr>
          <w:rPrChange w:id="1408" w:author="Dattatraya More" w:date="2017-08-02T14:27:00Z">
            <w:rPr>
              <w:rFonts w:asciiTheme="minorHAnsi" w:hAnsiTheme="minorHAnsi"/>
              <w:bCs w:val="0"/>
              <w:sz w:val="18"/>
            </w:rPr>
          </w:rPrChange>
        </w:rPr>
        <w:t>with</w:t>
      </w:r>
      <w:proofErr w:type="gramEnd"/>
      <w:r w:rsidRPr="003349CA">
        <w:rPr>
          <w:rPrChange w:id="1409" w:author="Dattatraya More" w:date="2017-08-02T14:27:00Z">
            <w:rPr>
              <w:rFonts w:asciiTheme="minorHAnsi" w:hAnsiTheme="minorHAnsi"/>
              <w:bCs w:val="0"/>
              <w:sz w:val="18"/>
            </w:rPr>
          </w:rPrChange>
        </w:rPr>
        <w:t xml:space="preserve"> </w:t>
      </w:r>
      <w:proofErr w:type="spellStart"/>
      <w:r w:rsidRPr="003349CA">
        <w:rPr>
          <w:rPrChange w:id="1410" w:author="Dattatraya More" w:date="2017-08-02T14:27:00Z">
            <w:rPr>
              <w:rFonts w:asciiTheme="minorHAnsi" w:hAnsiTheme="minorHAnsi"/>
              <w:bCs w:val="0"/>
              <w:sz w:val="18"/>
            </w:rPr>
          </w:rPrChange>
        </w:rPr>
        <w:t>tf.variable_scope</w:t>
      </w:r>
      <w:proofErr w:type="spellEnd"/>
      <w:r w:rsidRPr="003349CA">
        <w:rPr>
          <w:rPrChange w:id="1411" w:author="Dattatraya More" w:date="2017-08-02T14:27:00Z">
            <w:rPr>
              <w:rFonts w:asciiTheme="minorHAnsi" w:hAnsiTheme="minorHAnsi"/>
              <w:bCs w:val="0"/>
              <w:sz w:val="18"/>
            </w:rPr>
          </w:rPrChange>
        </w:rPr>
        <w:t>(name):</w:t>
      </w:r>
    </w:p>
    <w:p w14:paraId="78B3BE21" w14:textId="019896EE" w:rsidR="00EB2C9B" w:rsidRPr="003349CA" w:rsidRDefault="00EB2C9B">
      <w:pPr>
        <w:pStyle w:val="CodePACKT"/>
        <w:rPr>
          <w:rPrChange w:id="1412" w:author="Dattatraya More" w:date="2017-08-02T14:27:00Z">
            <w:rPr>
              <w:rFonts w:asciiTheme="minorHAnsi" w:hAnsiTheme="minorHAnsi"/>
              <w:sz w:val="18"/>
              <w:szCs w:val="18"/>
            </w:rPr>
          </w:rPrChange>
        </w:rPr>
        <w:pPrChange w:id="1413" w:author="Dattatraya More" w:date="2017-08-02T14:27:00Z">
          <w:pPr>
            <w:spacing w:after="240"/>
            <w:contextualSpacing/>
          </w:pPr>
        </w:pPrChange>
      </w:pPr>
      <w:r w:rsidRPr="003349CA">
        <w:rPr>
          <w:rPrChange w:id="1414" w:author="Dattatraya More" w:date="2017-08-02T14:27:00Z">
            <w:rPr>
              <w:rFonts w:asciiTheme="minorHAnsi" w:hAnsiTheme="minorHAnsi"/>
              <w:bCs w:val="0"/>
              <w:sz w:val="18"/>
            </w:rPr>
          </w:rPrChange>
        </w:rPr>
        <w:t xml:space="preserve">   </w:t>
      </w:r>
      <w:proofErr w:type="spellStart"/>
      <w:r w:rsidRPr="003349CA">
        <w:rPr>
          <w:rPrChange w:id="1415" w:author="Dattatraya More" w:date="2017-08-02T14:27:00Z">
            <w:rPr>
              <w:rFonts w:asciiTheme="minorHAnsi" w:hAnsiTheme="minorHAnsi"/>
              <w:bCs w:val="0"/>
              <w:sz w:val="18"/>
            </w:rPr>
          </w:rPrChange>
        </w:rPr>
        <w:t>f1</w:t>
      </w:r>
      <w:proofErr w:type="spellEnd"/>
      <w:r w:rsidRPr="003349CA">
        <w:rPr>
          <w:rPrChange w:id="1416" w:author="Dattatraya More" w:date="2017-08-02T14:27:00Z">
            <w:rPr>
              <w:rFonts w:asciiTheme="minorHAnsi" w:hAnsiTheme="minorHAnsi"/>
              <w:bCs w:val="0"/>
              <w:sz w:val="18"/>
            </w:rPr>
          </w:rPrChange>
        </w:rPr>
        <w:t xml:space="preserve"> = 0.5 * (1 + leak)</w:t>
      </w:r>
    </w:p>
    <w:p w14:paraId="2291EDED" w14:textId="55E2DCAF" w:rsidR="00EB2C9B" w:rsidRPr="003349CA" w:rsidRDefault="00EB2C9B">
      <w:pPr>
        <w:pStyle w:val="CodePACKT"/>
        <w:rPr>
          <w:rPrChange w:id="1417" w:author="Dattatraya More" w:date="2017-08-02T14:27:00Z">
            <w:rPr>
              <w:rFonts w:asciiTheme="minorHAnsi" w:hAnsiTheme="minorHAnsi"/>
              <w:sz w:val="18"/>
              <w:szCs w:val="18"/>
            </w:rPr>
          </w:rPrChange>
        </w:rPr>
        <w:pPrChange w:id="1418" w:author="Dattatraya More" w:date="2017-08-02T14:27:00Z">
          <w:pPr>
            <w:spacing w:after="240"/>
            <w:contextualSpacing/>
          </w:pPr>
        </w:pPrChange>
      </w:pPr>
      <w:r w:rsidRPr="003349CA">
        <w:rPr>
          <w:rPrChange w:id="1419" w:author="Dattatraya More" w:date="2017-08-02T14:27:00Z">
            <w:rPr>
              <w:rFonts w:asciiTheme="minorHAnsi" w:hAnsiTheme="minorHAnsi"/>
              <w:bCs w:val="0"/>
              <w:sz w:val="18"/>
            </w:rPr>
          </w:rPrChange>
        </w:rPr>
        <w:t xml:space="preserve">   </w:t>
      </w:r>
      <w:proofErr w:type="spellStart"/>
      <w:r w:rsidRPr="003349CA">
        <w:rPr>
          <w:rPrChange w:id="1420" w:author="Dattatraya More" w:date="2017-08-02T14:27:00Z">
            <w:rPr>
              <w:rFonts w:asciiTheme="minorHAnsi" w:hAnsiTheme="minorHAnsi"/>
              <w:bCs w:val="0"/>
              <w:sz w:val="18"/>
            </w:rPr>
          </w:rPrChange>
        </w:rPr>
        <w:t>f2</w:t>
      </w:r>
      <w:proofErr w:type="spellEnd"/>
      <w:r w:rsidRPr="003349CA">
        <w:rPr>
          <w:rPrChange w:id="1421" w:author="Dattatraya More" w:date="2017-08-02T14:27:00Z">
            <w:rPr>
              <w:rFonts w:asciiTheme="minorHAnsi" w:hAnsiTheme="minorHAnsi"/>
              <w:bCs w:val="0"/>
              <w:sz w:val="18"/>
            </w:rPr>
          </w:rPrChange>
        </w:rPr>
        <w:t xml:space="preserve"> = 0.5 * (1 - leak)</w:t>
      </w:r>
    </w:p>
    <w:p w14:paraId="53617357" w14:textId="77777777" w:rsidR="00EB2C9B" w:rsidRPr="003349CA" w:rsidRDefault="00EB2C9B">
      <w:pPr>
        <w:pStyle w:val="CodePACKT"/>
        <w:rPr>
          <w:rPrChange w:id="1422" w:author="Dattatraya More" w:date="2017-08-02T14:27:00Z">
            <w:rPr>
              <w:rFonts w:asciiTheme="minorHAnsi" w:hAnsiTheme="minorHAnsi"/>
              <w:sz w:val="18"/>
              <w:szCs w:val="18"/>
            </w:rPr>
          </w:rPrChange>
        </w:rPr>
        <w:pPrChange w:id="1423" w:author="Dattatraya More" w:date="2017-08-02T14:27:00Z">
          <w:pPr>
            <w:spacing w:after="240"/>
            <w:contextualSpacing/>
          </w:pPr>
        </w:pPrChange>
      </w:pPr>
      <w:proofErr w:type="gramStart"/>
      <w:r w:rsidRPr="003349CA">
        <w:rPr>
          <w:rPrChange w:id="1424" w:author="Dattatraya More" w:date="2017-08-02T14:27:00Z">
            <w:rPr>
              <w:rFonts w:asciiTheme="minorHAnsi" w:hAnsiTheme="minorHAnsi"/>
              <w:bCs w:val="0"/>
              <w:sz w:val="18"/>
            </w:rPr>
          </w:rPrChange>
        </w:rPr>
        <w:t>return</w:t>
      </w:r>
      <w:proofErr w:type="gramEnd"/>
      <w:r w:rsidRPr="003349CA">
        <w:rPr>
          <w:rPrChange w:id="1425" w:author="Dattatraya More" w:date="2017-08-02T14:27:00Z">
            <w:rPr>
              <w:rFonts w:asciiTheme="minorHAnsi" w:hAnsiTheme="minorHAnsi"/>
              <w:bCs w:val="0"/>
              <w:sz w:val="18"/>
            </w:rPr>
          </w:rPrChange>
        </w:rPr>
        <w:t xml:space="preserve"> </w:t>
      </w:r>
      <w:proofErr w:type="spellStart"/>
      <w:r w:rsidRPr="003349CA">
        <w:rPr>
          <w:rPrChange w:id="1426" w:author="Dattatraya More" w:date="2017-08-02T14:27:00Z">
            <w:rPr>
              <w:rFonts w:asciiTheme="minorHAnsi" w:hAnsiTheme="minorHAnsi"/>
              <w:bCs w:val="0"/>
              <w:sz w:val="18"/>
            </w:rPr>
          </w:rPrChange>
        </w:rPr>
        <w:t>f1</w:t>
      </w:r>
      <w:proofErr w:type="spellEnd"/>
      <w:r w:rsidRPr="003349CA">
        <w:rPr>
          <w:rPrChange w:id="1427" w:author="Dattatraya More" w:date="2017-08-02T14:27:00Z">
            <w:rPr>
              <w:rFonts w:asciiTheme="minorHAnsi" w:hAnsiTheme="minorHAnsi"/>
              <w:bCs w:val="0"/>
              <w:sz w:val="18"/>
            </w:rPr>
          </w:rPrChange>
        </w:rPr>
        <w:t xml:space="preserve"> * x + </w:t>
      </w:r>
      <w:proofErr w:type="spellStart"/>
      <w:r w:rsidRPr="003349CA">
        <w:rPr>
          <w:rPrChange w:id="1428" w:author="Dattatraya More" w:date="2017-08-02T14:27:00Z">
            <w:rPr>
              <w:rFonts w:asciiTheme="minorHAnsi" w:hAnsiTheme="minorHAnsi"/>
              <w:bCs w:val="0"/>
              <w:sz w:val="18"/>
            </w:rPr>
          </w:rPrChange>
        </w:rPr>
        <w:t>f2</w:t>
      </w:r>
      <w:proofErr w:type="spellEnd"/>
      <w:r w:rsidRPr="003349CA">
        <w:rPr>
          <w:rPrChange w:id="1429" w:author="Dattatraya More" w:date="2017-08-02T14:27:00Z">
            <w:rPr>
              <w:rFonts w:asciiTheme="minorHAnsi" w:hAnsiTheme="minorHAnsi"/>
              <w:bCs w:val="0"/>
              <w:sz w:val="18"/>
            </w:rPr>
          </w:rPrChange>
        </w:rPr>
        <w:t xml:space="preserve"> * abs(x)</w:t>
      </w:r>
    </w:p>
    <w:p w14:paraId="490D83C9" w14:textId="77777777" w:rsidR="00416A37" w:rsidRDefault="00416A37" w:rsidP="00EB2C9B">
      <w:pPr>
        <w:spacing w:after="240"/>
        <w:contextualSpacing/>
        <w:rPr>
          <w:rFonts w:asciiTheme="minorHAnsi" w:hAnsiTheme="minorHAnsi"/>
          <w:sz w:val="18"/>
          <w:szCs w:val="18"/>
        </w:rPr>
      </w:pPr>
    </w:p>
    <w:p w14:paraId="2685837F" w14:textId="77777777" w:rsidR="00416A37" w:rsidRDefault="00416A37" w:rsidP="00EB2C9B">
      <w:pPr>
        <w:spacing w:after="240"/>
        <w:contextualSpacing/>
        <w:rPr>
          <w:rFonts w:asciiTheme="minorHAnsi" w:hAnsiTheme="minorHAnsi"/>
          <w:sz w:val="18"/>
          <w:szCs w:val="18"/>
        </w:rPr>
      </w:pPr>
    </w:p>
    <w:p w14:paraId="34F25164" w14:textId="5FFAE25B" w:rsidR="001C41CE" w:rsidRPr="00B321AC" w:rsidRDefault="001C41CE">
      <w:pPr>
        <w:pStyle w:val="NormalPACKT"/>
        <w:pPrChange w:id="1430" w:author="Dattatraya More" w:date="2017-08-02T14:27:00Z">
          <w:pPr>
            <w:spacing w:after="240"/>
            <w:contextualSpacing/>
          </w:pPr>
        </w:pPrChange>
      </w:pPr>
      <w:r w:rsidRPr="00B321AC">
        <w:t>The discriminator network has two loss function, one</w:t>
      </w:r>
      <w:r w:rsidR="00770BA0" w:rsidRPr="00B321AC">
        <w:t xml:space="preserve"> (</w:t>
      </w:r>
      <w:proofErr w:type="spellStart"/>
      <w:r w:rsidR="00770BA0" w:rsidRPr="00B321AC">
        <w:t>s_loss</w:t>
      </w:r>
      <w:proofErr w:type="spellEnd"/>
      <w:r w:rsidR="00770BA0" w:rsidRPr="00B321AC">
        <w:t>)</w:t>
      </w:r>
      <w:r w:rsidRPr="008F279E">
        <w:t xml:space="preserve"> for supervise classification of real data from </w:t>
      </w:r>
      <w:proofErr w:type="spellStart"/>
      <w:r w:rsidRPr="008F279E">
        <w:t>cifar</w:t>
      </w:r>
      <w:proofErr w:type="spellEnd"/>
      <w:r w:rsidRPr="008F279E">
        <w:t xml:space="preserve">-10 images using </w:t>
      </w:r>
      <w:proofErr w:type="spellStart"/>
      <w:r w:rsidRPr="003349CA">
        <w:rPr>
          <w:rPrChange w:id="1431" w:author="Dattatraya More" w:date="2017-08-02T14:27:00Z">
            <w:rPr>
              <w:rFonts w:asciiTheme="minorHAnsi" w:hAnsiTheme="minorHAnsi"/>
              <w:bCs w:val="0"/>
              <w:szCs w:val="20"/>
            </w:rPr>
          </w:rPrChange>
        </w:rPr>
        <w:t>huber</w:t>
      </w:r>
      <w:proofErr w:type="spellEnd"/>
      <w:r w:rsidRPr="003349CA">
        <w:rPr>
          <w:rPrChange w:id="1432" w:author="Dattatraya More" w:date="2017-08-02T14:27:00Z">
            <w:rPr>
              <w:rFonts w:asciiTheme="minorHAnsi" w:hAnsiTheme="minorHAnsi"/>
              <w:bCs w:val="0"/>
              <w:szCs w:val="20"/>
            </w:rPr>
          </w:rPrChange>
        </w:rPr>
        <w:t xml:space="preserve"> loss</w:t>
      </w:r>
      <w:r w:rsidRPr="00B321AC">
        <w:t xml:space="preserve"> (Huber loss is robust to outliers compared to squared error loss) and other </w:t>
      </w:r>
      <w:r w:rsidR="00770BA0" w:rsidRPr="008F279E">
        <w:t>(</w:t>
      </w:r>
      <w:proofErr w:type="spellStart"/>
      <w:r w:rsidR="00770BA0" w:rsidRPr="008F279E">
        <w:t>d_loss</w:t>
      </w:r>
      <w:proofErr w:type="spellEnd"/>
      <w:r w:rsidR="00770BA0" w:rsidRPr="008F279E">
        <w:t xml:space="preserve">) </w:t>
      </w:r>
      <w:r w:rsidRPr="008F279E">
        <w:t xml:space="preserve">loss to classify the generated images by generator as real/fake in scalar form using </w:t>
      </w:r>
      <w:proofErr w:type="spellStart"/>
      <w:r w:rsidRPr="008F279E">
        <w:t>softmax</w:t>
      </w:r>
      <w:proofErr w:type="spellEnd"/>
      <w:r w:rsidRPr="008F279E">
        <w:t xml:space="preserve"> with </w:t>
      </w:r>
      <w:r w:rsidRPr="003349CA">
        <w:rPr>
          <w:rPrChange w:id="1433" w:author="Dattatraya More" w:date="2017-08-02T14:27:00Z">
            <w:rPr>
              <w:rFonts w:asciiTheme="minorHAnsi" w:hAnsiTheme="minorHAnsi"/>
              <w:bCs w:val="0"/>
              <w:szCs w:val="20"/>
            </w:rPr>
          </w:rPrChange>
        </w:rPr>
        <w:t>cross entropy</w:t>
      </w:r>
      <w:r w:rsidRPr="00B321AC">
        <w:t>.</w:t>
      </w:r>
    </w:p>
    <w:p w14:paraId="1147C525" w14:textId="77777777" w:rsidR="005A3BA2" w:rsidRDefault="005A3BA2" w:rsidP="005A3BA2">
      <w:pPr>
        <w:spacing w:after="240"/>
        <w:contextualSpacing/>
        <w:rPr>
          <w:rFonts w:asciiTheme="minorHAnsi" w:hAnsiTheme="minorHAnsi"/>
          <w:sz w:val="18"/>
          <w:szCs w:val="18"/>
        </w:rPr>
      </w:pPr>
    </w:p>
    <w:p w14:paraId="374CBD22" w14:textId="12394CDD" w:rsidR="005A3BA2" w:rsidRPr="00B321AC" w:rsidRDefault="005A3BA2">
      <w:pPr>
        <w:pStyle w:val="CodePACKT"/>
        <w:pPrChange w:id="1434" w:author="Dattatraya More" w:date="2017-08-02T14:27:00Z">
          <w:pPr>
            <w:spacing w:after="240"/>
            <w:contextualSpacing/>
          </w:pPr>
        </w:pPrChange>
      </w:pPr>
      <w:r w:rsidRPr="00B321AC">
        <w:t># Discriminator/classifier loss</w:t>
      </w:r>
    </w:p>
    <w:p w14:paraId="1600A097" w14:textId="3B46703C" w:rsidR="005A3BA2" w:rsidRPr="003349CA" w:rsidRDefault="005A3BA2">
      <w:pPr>
        <w:pStyle w:val="CodePACKT"/>
        <w:rPr>
          <w:rPrChange w:id="1435" w:author="Dattatraya More" w:date="2017-08-02T14:27:00Z">
            <w:rPr>
              <w:rFonts w:asciiTheme="minorHAnsi" w:hAnsiTheme="minorHAnsi"/>
              <w:sz w:val="18"/>
              <w:szCs w:val="18"/>
            </w:rPr>
          </w:rPrChange>
        </w:rPr>
        <w:pPrChange w:id="1436" w:author="Dattatraya More" w:date="2017-08-02T14:27:00Z">
          <w:pPr>
            <w:spacing w:after="240"/>
            <w:contextualSpacing/>
          </w:pPr>
        </w:pPrChange>
      </w:pPr>
      <w:proofErr w:type="spellStart"/>
      <w:r w:rsidRPr="003349CA">
        <w:rPr>
          <w:rPrChange w:id="1437" w:author="Dattatraya More" w:date="2017-08-02T14:27:00Z">
            <w:rPr>
              <w:rFonts w:asciiTheme="minorHAnsi" w:hAnsiTheme="minorHAnsi"/>
              <w:bCs w:val="0"/>
              <w:sz w:val="18"/>
            </w:rPr>
          </w:rPrChange>
        </w:rPr>
        <w:t>s_loss</w:t>
      </w:r>
      <w:proofErr w:type="spellEnd"/>
      <w:r w:rsidRPr="003349CA">
        <w:rPr>
          <w:rPrChange w:id="1438" w:author="Dattatraya More" w:date="2017-08-02T14:27:00Z">
            <w:rPr>
              <w:rFonts w:asciiTheme="minorHAnsi" w:hAnsiTheme="minorHAnsi"/>
              <w:bCs w:val="0"/>
              <w:sz w:val="18"/>
            </w:rPr>
          </w:rPrChange>
        </w:rPr>
        <w:t xml:space="preserve"> = </w:t>
      </w:r>
      <w:proofErr w:type="spellStart"/>
      <w:r w:rsidRPr="003349CA">
        <w:rPr>
          <w:rPrChange w:id="1439" w:author="Dattatraya More" w:date="2017-08-02T14:27:00Z">
            <w:rPr>
              <w:rFonts w:asciiTheme="minorHAnsi" w:hAnsiTheme="minorHAnsi"/>
              <w:bCs w:val="0"/>
              <w:sz w:val="18"/>
            </w:rPr>
          </w:rPrChange>
        </w:rPr>
        <w:t>tf.reduce_</w:t>
      </w:r>
      <w:proofErr w:type="gramStart"/>
      <w:r w:rsidRPr="003349CA">
        <w:rPr>
          <w:rPrChange w:id="1440" w:author="Dattatraya More" w:date="2017-08-02T14:27:00Z">
            <w:rPr>
              <w:rFonts w:asciiTheme="minorHAnsi" w:hAnsiTheme="minorHAnsi"/>
              <w:bCs w:val="0"/>
              <w:sz w:val="18"/>
            </w:rPr>
          </w:rPrChange>
        </w:rPr>
        <w:t>mean</w:t>
      </w:r>
      <w:proofErr w:type="spellEnd"/>
      <w:r w:rsidRPr="003349CA">
        <w:rPr>
          <w:rPrChange w:id="1441" w:author="Dattatraya More" w:date="2017-08-02T14:27:00Z">
            <w:rPr>
              <w:rFonts w:asciiTheme="minorHAnsi" w:hAnsiTheme="minorHAnsi"/>
              <w:bCs w:val="0"/>
              <w:sz w:val="18"/>
            </w:rPr>
          </w:rPrChange>
        </w:rPr>
        <w:t>(</w:t>
      </w:r>
      <w:proofErr w:type="spellStart"/>
      <w:proofErr w:type="gramEnd"/>
      <w:r w:rsidRPr="003349CA">
        <w:rPr>
          <w:rPrChange w:id="1442" w:author="Dattatraya More" w:date="2017-08-02T14:27:00Z">
            <w:rPr>
              <w:rFonts w:asciiTheme="minorHAnsi" w:hAnsiTheme="minorHAnsi"/>
              <w:bCs w:val="0"/>
              <w:sz w:val="18"/>
            </w:rPr>
          </w:rPrChange>
        </w:rPr>
        <w:t>huber_loss</w:t>
      </w:r>
      <w:proofErr w:type="spellEnd"/>
      <w:r w:rsidRPr="003349CA">
        <w:rPr>
          <w:rPrChange w:id="1443" w:author="Dattatraya More" w:date="2017-08-02T14:27:00Z">
            <w:rPr>
              <w:rFonts w:asciiTheme="minorHAnsi" w:hAnsiTheme="minorHAnsi"/>
              <w:bCs w:val="0"/>
              <w:sz w:val="18"/>
            </w:rPr>
          </w:rPrChange>
        </w:rPr>
        <w:t xml:space="preserve">(label, </w:t>
      </w:r>
      <w:proofErr w:type="spellStart"/>
      <w:r w:rsidRPr="003349CA">
        <w:rPr>
          <w:rPrChange w:id="1444" w:author="Dattatraya More" w:date="2017-08-02T14:27:00Z">
            <w:rPr>
              <w:rFonts w:asciiTheme="minorHAnsi" w:hAnsiTheme="minorHAnsi"/>
              <w:bCs w:val="0"/>
              <w:sz w:val="18"/>
            </w:rPr>
          </w:rPrChange>
        </w:rPr>
        <w:t>d_real</w:t>
      </w:r>
      <w:proofErr w:type="spellEnd"/>
      <w:r w:rsidRPr="003349CA">
        <w:rPr>
          <w:rPrChange w:id="1445" w:author="Dattatraya More" w:date="2017-08-02T14:27:00Z">
            <w:rPr>
              <w:rFonts w:asciiTheme="minorHAnsi" w:hAnsiTheme="minorHAnsi"/>
              <w:bCs w:val="0"/>
              <w:sz w:val="18"/>
            </w:rPr>
          </w:rPrChange>
        </w:rPr>
        <w:t>[:, :-1]))</w:t>
      </w:r>
    </w:p>
    <w:p w14:paraId="0383DEB1" w14:textId="77777777" w:rsidR="000C323A" w:rsidRDefault="000C323A" w:rsidP="005A3BA2">
      <w:pPr>
        <w:spacing w:after="240"/>
        <w:contextualSpacing/>
        <w:rPr>
          <w:rFonts w:asciiTheme="minorHAnsi" w:hAnsiTheme="minorHAnsi"/>
          <w:sz w:val="18"/>
          <w:szCs w:val="18"/>
        </w:rPr>
      </w:pPr>
    </w:p>
    <w:p w14:paraId="7502ECD0" w14:textId="77777777" w:rsidR="000C323A" w:rsidRDefault="000C323A" w:rsidP="005A3BA2">
      <w:pPr>
        <w:spacing w:after="240"/>
        <w:contextualSpacing/>
        <w:rPr>
          <w:rFonts w:asciiTheme="minorHAnsi" w:hAnsiTheme="minorHAnsi"/>
          <w:sz w:val="18"/>
          <w:szCs w:val="18"/>
        </w:rPr>
      </w:pPr>
    </w:p>
    <w:p w14:paraId="65FC998C" w14:textId="1C259999" w:rsidR="000C323A" w:rsidRDefault="000C323A">
      <w:pPr>
        <w:pStyle w:val="FigurePACKT"/>
        <w:pPrChange w:id="1446" w:author="Dattatraya More" w:date="2017-08-02T14:27:00Z">
          <w:pPr>
            <w:spacing w:after="240"/>
            <w:contextualSpacing/>
          </w:pPr>
        </w:pPrChange>
      </w:pPr>
      <w:r w:rsidRPr="009A0C79">
        <w:rPr>
          <w:noProof/>
          <w:lang w:val="en-IN" w:eastAsia="en-IN"/>
        </w:rPr>
        <w:drawing>
          <wp:inline distT="0" distB="0" distL="0" distR="0" wp14:anchorId="7913E5B8" wp14:editId="4F0AC7B7">
            <wp:extent cx="5923915" cy="2033189"/>
            <wp:effectExtent l="0" t="0" r="0" b="0"/>
            <wp:docPr id="46" name="Picture 46" descr="../../../s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_los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035" cy="2038378"/>
                    </a:xfrm>
                    <a:prstGeom prst="rect">
                      <a:avLst/>
                    </a:prstGeom>
                    <a:noFill/>
                    <a:ln>
                      <a:noFill/>
                    </a:ln>
                  </pic:spPr>
                </pic:pic>
              </a:graphicData>
            </a:graphic>
          </wp:inline>
        </w:drawing>
      </w:r>
    </w:p>
    <w:p w14:paraId="6D6A2D8D" w14:textId="1D627A5A" w:rsidR="000C323A" w:rsidRPr="00B321AC" w:rsidRDefault="000C323A">
      <w:pPr>
        <w:pStyle w:val="FigureCaptionPACKT"/>
        <w:pPrChange w:id="1447" w:author="Dattatraya More" w:date="2017-08-02T14:27:00Z">
          <w:pPr>
            <w:spacing w:after="240"/>
            <w:contextualSpacing/>
          </w:pPr>
        </w:pPrChange>
      </w:pPr>
      <w:r w:rsidRPr="003349CA">
        <w:rPr>
          <w:rPrChange w:id="1448" w:author="Dattatraya More" w:date="2017-08-02T14:27:00Z">
            <w:rPr>
              <w:b/>
              <w:bCs w:val="0"/>
            </w:rPr>
          </w:rPrChange>
        </w:rPr>
        <w:t>Figure-</w:t>
      </w:r>
      <w:proofErr w:type="spellStart"/>
      <w:r w:rsidRPr="003349CA">
        <w:rPr>
          <w:rPrChange w:id="1449" w:author="Dattatraya More" w:date="2017-08-02T14:27:00Z">
            <w:rPr>
              <w:b/>
              <w:bCs w:val="0"/>
            </w:rPr>
          </w:rPrChange>
        </w:rPr>
        <w:t>13a</w:t>
      </w:r>
      <w:proofErr w:type="spellEnd"/>
      <w:r w:rsidRPr="003349CA">
        <w:rPr>
          <w:rPrChange w:id="1450" w:author="Dattatraya More" w:date="2017-08-02T14:27:00Z">
            <w:rPr>
              <w:b/>
              <w:bCs w:val="0"/>
            </w:rPr>
          </w:rPrChange>
        </w:rPr>
        <w:t>:</w:t>
      </w:r>
      <w:r w:rsidRPr="00B321AC">
        <w:t xml:space="preserve"> Supervise loss of discriminator</w:t>
      </w:r>
    </w:p>
    <w:p w14:paraId="0C43D077" w14:textId="77777777" w:rsidR="000C323A" w:rsidRDefault="000C323A" w:rsidP="004E643E"/>
    <w:p w14:paraId="70D39C9D" w14:textId="7EF915FC" w:rsidR="004E643E" w:rsidRPr="007B34E0" w:rsidRDefault="004E643E" w:rsidP="004E643E">
      <w:pPr>
        <w:pStyle w:val="LayoutInformationPACKT"/>
      </w:pPr>
      <w:proofErr w:type="spellStart"/>
      <w:r>
        <w:lastRenderedPageBreak/>
        <w:t>B08086_01_37.png</w:t>
      </w:r>
      <w:proofErr w:type="spellEnd"/>
    </w:p>
    <w:p w14:paraId="4E4F92DC" w14:textId="77777777" w:rsidR="004E643E" w:rsidRPr="005A3BA2" w:rsidRDefault="004E643E" w:rsidP="005A3BA2">
      <w:pPr>
        <w:spacing w:after="240"/>
        <w:contextualSpacing/>
        <w:rPr>
          <w:rFonts w:asciiTheme="minorHAnsi" w:hAnsiTheme="minorHAnsi"/>
          <w:sz w:val="18"/>
          <w:szCs w:val="18"/>
        </w:rPr>
      </w:pPr>
    </w:p>
    <w:p w14:paraId="311D6F2A" w14:textId="184C7F3F" w:rsidR="005A3BA2" w:rsidRPr="008F279E" w:rsidRDefault="005A3BA2">
      <w:pPr>
        <w:pStyle w:val="CodePACKT"/>
        <w:pPrChange w:id="1451" w:author="Dattatraya More" w:date="2017-08-02T14:28:00Z">
          <w:pPr>
            <w:spacing w:after="240"/>
            <w:contextualSpacing/>
          </w:pPr>
        </w:pPrChange>
      </w:pPr>
      <w:proofErr w:type="spellStart"/>
      <w:r w:rsidRPr="00B321AC">
        <w:t>d_loss_real</w:t>
      </w:r>
      <w:proofErr w:type="spellEnd"/>
      <w:r w:rsidRPr="00B321AC">
        <w:t xml:space="preserve"> = </w:t>
      </w:r>
      <w:proofErr w:type="spellStart"/>
      <w:r w:rsidRPr="00B321AC">
        <w:t>tf.nn.softmax_cross_entropy_with_</w:t>
      </w:r>
      <w:proofErr w:type="gramStart"/>
      <w:r w:rsidRPr="00B321AC">
        <w:t>logits</w:t>
      </w:r>
      <w:proofErr w:type="spellEnd"/>
      <w:r w:rsidRPr="00B321AC">
        <w:t>(</w:t>
      </w:r>
      <w:proofErr w:type="spellStart"/>
      <w:proofErr w:type="gramEnd"/>
      <w:r w:rsidRPr="00B321AC">
        <w:t>logits</w:t>
      </w:r>
      <w:proofErr w:type="spellEnd"/>
      <w:r w:rsidRPr="00B321AC">
        <w:t>=</w:t>
      </w:r>
      <w:proofErr w:type="spellStart"/>
      <w:r w:rsidRPr="00B321AC">
        <w:t>d_real_logits</w:t>
      </w:r>
      <w:proofErr w:type="spellEnd"/>
      <w:r w:rsidRPr="00B321AC">
        <w:t>, labels=</w:t>
      </w:r>
      <w:proofErr w:type="spellStart"/>
      <w:r w:rsidRPr="00B321AC">
        <w:t>real_label</w:t>
      </w:r>
      <w:proofErr w:type="spellEnd"/>
      <w:r w:rsidRPr="00B321AC">
        <w:t>)</w:t>
      </w:r>
    </w:p>
    <w:p w14:paraId="513E5B79" w14:textId="17992314" w:rsidR="005A3BA2" w:rsidRPr="008F279E" w:rsidRDefault="005A3BA2">
      <w:pPr>
        <w:pStyle w:val="CodePACKT"/>
        <w:pPrChange w:id="1452" w:author="Dattatraya More" w:date="2017-08-02T14:28:00Z">
          <w:pPr>
            <w:spacing w:after="240"/>
            <w:contextualSpacing/>
          </w:pPr>
        </w:pPrChange>
      </w:pPr>
      <w:r w:rsidRPr="008F279E">
        <w:t xml:space="preserve"> </w:t>
      </w:r>
      <w:proofErr w:type="spellStart"/>
      <w:r w:rsidRPr="008F279E">
        <w:t>d_loss_fake</w:t>
      </w:r>
      <w:proofErr w:type="spellEnd"/>
      <w:r w:rsidRPr="008F279E">
        <w:t xml:space="preserve"> = </w:t>
      </w:r>
      <w:proofErr w:type="spellStart"/>
      <w:r w:rsidRPr="008F279E">
        <w:t>tf.nn.softmax_cross_entropy_with_</w:t>
      </w:r>
      <w:proofErr w:type="gramStart"/>
      <w:r w:rsidRPr="008F279E">
        <w:t>logits</w:t>
      </w:r>
      <w:proofErr w:type="spellEnd"/>
      <w:r w:rsidRPr="008F279E">
        <w:t>(</w:t>
      </w:r>
      <w:proofErr w:type="spellStart"/>
      <w:proofErr w:type="gramEnd"/>
      <w:r w:rsidRPr="008F279E">
        <w:t>logits</w:t>
      </w:r>
      <w:proofErr w:type="spellEnd"/>
      <w:r w:rsidRPr="008F279E">
        <w:t>=</w:t>
      </w:r>
      <w:proofErr w:type="spellStart"/>
      <w:r w:rsidRPr="008F279E">
        <w:t>d_fake_logits</w:t>
      </w:r>
      <w:proofErr w:type="spellEnd"/>
      <w:r w:rsidRPr="008F279E">
        <w:t>, labels=</w:t>
      </w:r>
      <w:proofErr w:type="spellStart"/>
      <w:r w:rsidRPr="008F279E">
        <w:t>fake_label</w:t>
      </w:r>
      <w:proofErr w:type="spellEnd"/>
      <w:r w:rsidRPr="008F279E">
        <w:t>)</w:t>
      </w:r>
    </w:p>
    <w:p w14:paraId="60481A28" w14:textId="0CDD0F1A" w:rsidR="005A3BA2" w:rsidRPr="008F279E" w:rsidRDefault="005A3BA2">
      <w:pPr>
        <w:pStyle w:val="CodePACKT"/>
        <w:pPrChange w:id="1453" w:author="Dattatraya More" w:date="2017-08-02T14:28:00Z">
          <w:pPr>
            <w:spacing w:after="240"/>
            <w:contextualSpacing/>
          </w:pPr>
        </w:pPrChange>
      </w:pPr>
      <w:proofErr w:type="spellStart"/>
      <w:r w:rsidRPr="008F279E">
        <w:t>d_loss</w:t>
      </w:r>
      <w:proofErr w:type="spellEnd"/>
      <w:r w:rsidRPr="008F279E">
        <w:t xml:space="preserve"> = </w:t>
      </w:r>
      <w:proofErr w:type="spellStart"/>
      <w:r w:rsidRPr="008F279E">
        <w:t>tf.reduce_</w:t>
      </w:r>
      <w:proofErr w:type="gramStart"/>
      <w:r w:rsidRPr="008F279E">
        <w:t>mean</w:t>
      </w:r>
      <w:proofErr w:type="spellEnd"/>
      <w:r w:rsidRPr="008F279E">
        <w:t>(</w:t>
      </w:r>
      <w:proofErr w:type="spellStart"/>
      <w:proofErr w:type="gramEnd"/>
      <w:r w:rsidRPr="008F279E">
        <w:t>d_loss_real</w:t>
      </w:r>
      <w:proofErr w:type="spellEnd"/>
      <w:r w:rsidRPr="008F279E">
        <w:t xml:space="preserve"> + </w:t>
      </w:r>
      <w:proofErr w:type="spellStart"/>
      <w:r w:rsidRPr="008F279E">
        <w:t>d_loss_fake</w:t>
      </w:r>
      <w:proofErr w:type="spellEnd"/>
      <w:r w:rsidRPr="008F279E">
        <w:t>)</w:t>
      </w:r>
    </w:p>
    <w:p w14:paraId="060ED371" w14:textId="77777777" w:rsidR="000C323A" w:rsidRDefault="000C323A" w:rsidP="005A3BA2">
      <w:pPr>
        <w:spacing w:after="240"/>
        <w:contextualSpacing/>
        <w:rPr>
          <w:rFonts w:asciiTheme="minorHAnsi" w:hAnsiTheme="minorHAnsi"/>
          <w:sz w:val="18"/>
          <w:szCs w:val="18"/>
        </w:rPr>
      </w:pPr>
    </w:p>
    <w:p w14:paraId="01D25A3D" w14:textId="1731CF9F" w:rsidR="000C323A" w:rsidRDefault="000C323A">
      <w:pPr>
        <w:pStyle w:val="FigurePACKT"/>
        <w:pPrChange w:id="1454" w:author="Dattatraya More" w:date="2017-08-02T14:28:00Z">
          <w:pPr>
            <w:spacing w:after="240"/>
            <w:contextualSpacing/>
          </w:pPr>
        </w:pPrChange>
      </w:pPr>
      <w:r w:rsidRPr="009A0C79">
        <w:rPr>
          <w:noProof/>
          <w:lang w:val="en-IN" w:eastAsia="en-IN"/>
        </w:rPr>
        <w:drawing>
          <wp:inline distT="0" distB="0" distL="0" distR="0" wp14:anchorId="47B91D12" wp14:editId="2EF09428">
            <wp:extent cx="5934075" cy="1534646"/>
            <wp:effectExtent l="0" t="0" r="9525" b="0"/>
            <wp:docPr id="47" name="Picture 47" descr="../../../d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_los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6790" cy="1543107"/>
                    </a:xfrm>
                    <a:prstGeom prst="rect">
                      <a:avLst/>
                    </a:prstGeom>
                    <a:noFill/>
                    <a:ln>
                      <a:noFill/>
                    </a:ln>
                  </pic:spPr>
                </pic:pic>
              </a:graphicData>
            </a:graphic>
          </wp:inline>
        </w:drawing>
      </w:r>
    </w:p>
    <w:p w14:paraId="1248307E" w14:textId="60F295C4" w:rsidR="000C323A" w:rsidRPr="003349CA" w:rsidRDefault="000C323A">
      <w:pPr>
        <w:pStyle w:val="FigureCaptionPACKT"/>
        <w:rPr>
          <w:rPrChange w:id="1455" w:author="Dattatraya More" w:date="2017-08-02T14:28:00Z">
            <w:rPr>
              <w:rFonts w:asciiTheme="minorHAnsi" w:hAnsiTheme="minorHAnsi"/>
              <w:sz w:val="18"/>
              <w:szCs w:val="18"/>
            </w:rPr>
          </w:rPrChange>
        </w:rPr>
        <w:pPrChange w:id="1456" w:author="Dattatraya More" w:date="2017-08-02T14:28:00Z">
          <w:pPr>
            <w:spacing w:after="240"/>
            <w:contextualSpacing/>
          </w:pPr>
        </w:pPrChange>
      </w:pPr>
      <w:r w:rsidRPr="003349CA">
        <w:rPr>
          <w:rPrChange w:id="1457" w:author="Dattatraya More" w:date="2017-08-02T14:28:00Z">
            <w:rPr>
              <w:b/>
              <w:bCs w:val="0"/>
            </w:rPr>
          </w:rPrChange>
        </w:rPr>
        <w:t>Figure-</w:t>
      </w:r>
      <w:proofErr w:type="spellStart"/>
      <w:r w:rsidRPr="003349CA">
        <w:rPr>
          <w:rPrChange w:id="1458" w:author="Dattatraya More" w:date="2017-08-02T14:28:00Z">
            <w:rPr>
              <w:b/>
              <w:bCs w:val="0"/>
            </w:rPr>
          </w:rPrChange>
        </w:rPr>
        <w:t>13b</w:t>
      </w:r>
      <w:proofErr w:type="spellEnd"/>
      <w:r w:rsidRPr="003349CA">
        <w:rPr>
          <w:rPrChange w:id="1459" w:author="Dattatraya More" w:date="2017-08-02T14:28:00Z">
            <w:rPr>
              <w:b/>
              <w:bCs w:val="0"/>
            </w:rPr>
          </w:rPrChange>
        </w:rPr>
        <w:t>:</w:t>
      </w:r>
      <w:r w:rsidRPr="00B321AC">
        <w:t xml:space="preserve"> Total discriminator loss (real + fake loss)</w:t>
      </w:r>
    </w:p>
    <w:p w14:paraId="7DDC94DF" w14:textId="77777777" w:rsidR="000C323A" w:rsidRDefault="000C323A" w:rsidP="005A3BA2">
      <w:pPr>
        <w:spacing w:after="240"/>
        <w:contextualSpacing/>
        <w:rPr>
          <w:rFonts w:asciiTheme="minorHAnsi" w:hAnsiTheme="minorHAnsi"/>
          <w:sz w:val="18"/>
          <w:szCs w:val="18"/>
        </w:rPr>
      </w:pPr>
    </w:p>
    <w:p w14:paraId="61B276EE" w14:textId="34CD6DAB" w:rsidR="004E643E" w:rsidRPr="007B34E0" w:rsidRDefault="004E643E" w:rsidP="004E643E">
      <w:pPr>
        <w:pStyle w:val="LayoutInformationPACKT"/>
      </w:pPr>
      <w:proofErr w:type="spellStart"/>
      <w:r>
        <w:t>B08086_01_38.png</w:t>
      </w:r>
      <w:proofErr w:type="spellEnd"/>
    </w:p>
    <w:p w14:paraId="01F49ED1" w14:textId="77777777" w:rsidR="001C41CE" w:rsidRDefault="001C41CE" w:rsidP="005A3BA2">
      <w:pPr>
        <w:spacing w:after="240"/>
        <w:contextualSpacing/>
        <w:rPr>
          <w:rFonts w:asciiTheme="minorHAnsi" w:hAnsiTheme="minorHAnsi"/>
          <w:sz w:val="18"/>
          <w:szCs w:val="18"/>
        </w:rPr>
      </w:pPr>
    </w:p>
    <w:p w14:paraId="4CA6C612" w14:textId="17198A7B" w:rsidR="001C41CE" w:rsidRPr="00B321AC" w:rsidRDefault="001C41CE">
      <w:pPr>
        <w:pStyle w:val="CodePACKT"/>
        <w:pPrChange w:id="1460" w:author="Dattatraya More" w:date="2017-08-02T14:28:00Z">
          <w:pPr>
            <w:spacing w:after="240"/>
            <w:contextualSpacing/>
          </w:pPr>
        </w:pPrChange>
      </w:pPr>
      <w:r w:rsidRPr="00B321AC">
        <w:t># Huber loss</w:t>
      </w:r>
    </w:p>
    <w:p w14:paraId="13BF37BE" w14:textId="77777777" w:rsidR="001C41CE" w:rsidRPr="003349CA" w:rsidRDefault="001C41CE">
      <w:pPr>
        <w:pStyle w:val="CodePACKT"/>
        <w:rPr>
          <w:rPrChange w:id="1461" w:author="Dattatraya More" w:date="2017-08-02T14:28:00Z">
            <w:rPr>
              <w:rFonts w:asciiTheme="minorHAnsi" w:hAnsiTheme="minorHAnsi"/>
              <w:sz w:val="18"/>
              <w:szCs w:val="18"/>
            </w:rPr>
          </w:rPrChange>
        </w:rPr>
        <w:pPrChange w:id="1462" w:author="Dattatraya More" w:date="2017-08-02T14:28:00Z">
          <w:pPr>
            <w:spacing w:after="240"/>
            <w:contextualSpacing/>
          </w:pPr>
        </w:pPrChange>
      </w:pPr>
      <w:proofErr w:type="spellStart"/>
      <w:proofErr w:type="gramStart"/>
      <w:r w:rsidRPr="003349CA">
        <w:rPr>
          <w:rPrChange w:id="1463" w:author="Dattatraya More" w:date="2017-08-02T14:28:00Z">
            <w:rPr>
              <w:rFonts w:asciiTheme="minorHAnsi" w:hAnsiTheme="minorHAnsi"/>
              <w:bCs w:val="0"/>
              <w:sz w:val="18"/>
            </w:rPr>
          </w:rPrChange>
        </w:rPr>
        <w:t>def</w:t>
      </w:r>
      <w:proofErr w:type="spellEnd"/>
      <w:proofErr w:type="gramEnd"/>
      <w:r w:rsidRPr="003349CA">
        <w:rPr>
          <w:rPrChange w:id="1464" w:author="Dattatraya More" w:date="2017-08-02T14:28:00Z">
            <w:rPr>
              <w:rFonts w:asciiTheme="minorHAnsi" w:hAnsiTheme="minorHAnsi"/>
              <w:bCs w:val="0"/>
              <w:sz w:val="18"/>
            </w:rPr>
          </w:rPrChange>
        </w:rPr>
        <w:t xml:space="preserve"> </w:t>
      </w:r>
      <w:proofErr w:type="spellStart"/>
      <w:r w:rsidRPr="003349CA">
        <w:rPr>
          <w:rPrChange w:id="1465" w:author="Dattatraya More" w:date="2017-08-02T14:28:00Z">
            <w:rPr>
              <w:rFonts w:asciiTheme="minorHAnsi" w:hAnsiTheme="minorHAnsi"/>
              <w:bCs w:val="0"/>
              <w:sz w:val="18"/>
            </w:rPr>
          </w:rPrChange>
        </w:rPr>
        <w:t>huber_loss</w:t>
      </w:r>
      <w:proofErr w:type="spellEnd"/>
      <w:r w:rsidRPr="003349CA">
        <w:rPr>
          <w:rPrChange w:id="1466" w:author="Dattatraya More" w:date="2017-08-02T14:28:00Z">
            <w:rPr>
              <w:rFonts w:asciiTheme="minorHAnsi" w:hAnsiTheme="minorHAnsi"/>
              <w:bCs w:val="0"/>
              <w:sz w:val="18"/>
            </w:rPr>
          </w:rPrChange>
        </w:rPr>
        <w:t>(labels, predictions, delta=1.0):</w:t>
      </w:r>
    </w:p>
    <w:p w14:paraId="29CA3237" w14:textId="77777777" w:rsidR="001C41CE" w:rsidRPr="003349CA" w:rsidRDefault="001C41CE">
      <w:pPr>
        <w:pStyle w:val="CodePACKT"/>
        <w:rPr>
          <w:rPrChange w:id="1467" w:author="Dattatraya More" w:date="2017-08-02T14:28:00Z">
            <w:rPr>
              <w:rFonts w:asciiTheme="minorHAnsi" w:hAnsiTheme="minorHAnsi"/>
              <w:sz w:val="18"/>
              <w:szCs w:val="18"/>
            </w:rPr>
          </w:rPrChange>
        </w:rPr>
        <w:pPrChange w:id="1468" w:author="Dattatraya More" w:date="2017-08-02T14:28:00Z">
          <w:pPr>
            <w:spacing w:after="240"/>
            <w:contextualSpacing/>
          </w:pPr>
        </w:pPrChange>
      </w:pPr>
      <w:r w:rsidRPr="003349CA">
        <w:rPr>
          <w:rPrChange w:id="1469" w:author="Dattatraya More" w:date="2017-08-02T14:28:00Z">
            <w:rPr>
              <w:rFonts w:asciiTheme="minorHAnsi" w:hAnsiTheme="minorHAnsi"/>
              <w:bCs w:val="0"/>
              <w:sz w:val="18"/>
            </w:rPr>
          </w:rPrChange>
        </w:rPr>
        <w:t xml:space="preserve">    </w:t>
      </w:r>
      <w:proofErr w:type="gramStart"/>
      <w:r w:rsidRPr="003349CA">
        <w:rPr>
          <w:rPrChange w:id="1470" w:author="Dattatraya More" w:date="2017-08-02T14:28:00Z">
            <w:rPr>
              <w:rFonts w:asciiTheme="minorHAnsi" w:hAnsiTheme="minorHAnsi"/>
              <w:bCs w:val="0"/>
              <w:sz w:val="18"/>
            </w:rPr>
          </w:rPrChange>
        </w:rPr>
        <w:t>residual</w:t>
      </w:r>
      <w:proofErr w:type="gramEnd"/>
      <w:r w:rsidRPr="003349CA">
        <w:rPr>
          <w:rPrChange w:id="1471" w:author="Dattatraya More" w:date="2017-08-02T14:28:00Z">
            <w:rPr>
              <w:rFonts w:asciiTheme="minorHAnsi" w:hAnsiTheme="minorHAnsi"/>
              <w:bCs w:val="0"/>
              <w:sz w:val="18"/>
            </w:rPr>
          </w:rPrChange>
        </w:rPr>
        <w:t xml:space="preserve"> = </w:t>
      </w:r>
      <w:proofErr w:type="spellStart"/>
      <w:r w:rsidRPr="003349CA">
        <w:rPr>
          <w:rPrChange w:id="1472" w:author="Dattatraya More" w:date="2017-08-02T14:28:00Z">
            <w:rPr>
              <w:rFonts w:asciiTheme="minorHAnsi" w:hAnsiTheme="minorHAnsi"/>
              <w:bCs w:val="0"/>
              <w:sz w:val="18"/>
            </w:rPr>
          </w:rPrChange>
        </w:rPr>
        <w:t>tf.abs</w:t>
      </w:r>
      <w:proofErr w:type="spellEnd"/>
      <w:r w:rsidRPr="003349CA">
        <w:rPr>
          <w:rPrChange w:id="1473" w:author="Dattatraya More" w:date="2017-08-02T14:28:00Z">
            <w:rPr>
              <w:rFonts w:asciiTheme="minorHAnsi" w:hAnsiTheme="minorHAnsi"/>
              <w:bCs w:val="0"/>
              <w:sz w:val="18"/>
            </w:rPr>
          </w:rPrChange>
        </w:rPr>
        <w:t>(predictions - labels)</w:t>
      </w:r>
    </w:p>
    <w:p w14:paraId="4CF538AE" w14:textId="77777777" w:rsidR="001C41CE" w:rsidRPr="003349CA" w:rsidRDefault="001C41CE">
      <w:pPr>
        <w:pStyle w:val="CodePACKT"/>
        <w:rPr>
          <w:rPrChange w:id="1474" w:author="Dattatraya More" w:date="2017-08-02T14:28:00Z">
            <w:rPr>
              <w:rFonts w:asciiTheme="minorHAnsi" w:hAnsiTheme="minorHAnsi"/>
              <w:sz w:val="18"/>
              <w:szCs w:val="18"/>
            </w:rPr>
          </w:rPrChange>
        </w:rPr>
        <w:pPrChange w:id="1475" w:author="Dattatraya More" w:date="2017-08-02T14:28:00Z">
          <w:pPr>
            <w:spacing w:after="240"/>
            <w:contextualSpacing/>
          </w:pPr>
        </w:pPrChange>
      </w:pPr>
      <w:r w:rsidRPr="003349CA">
        <w:rPr>
          <w:rPrChange w:id="1476" w:author="Dattatraya More" w:date="2017-08-02T14:28:00Z">
            <w:rPr>
              <w:rFonts w:asciiTheme="minorHAnsi" w:hAnsiTheme="minorHAnsi"/>
              <w:bCs w:val="0"/>
              <w:sz w:val="18"/>
            </w:rPr>
          </w:rPrChange>
        </w:rPr>
        <w:t xml:space="preserve">    </w:t>
      </w:r>
      <w:proofErr w:type="gramStart"/>
      <w:r w:rsidRPr="003349CA">
        <w:rPr>
          <w:rPrChange w:id="1477" w:author="Dattatraya More" w:date="2017-08-02T14:28:00Z">
            <w:rPr>
              <w:rFonts w:asciiTheme="minorHAnsi" w:hAnsiTheme="minorHAnsi"/>
              <w:bCs w:val="0"/>
              <w:sz w:val="18"/>
            </w:rPr>
          </w:rPrChange>
        </w:rPr>
        <w:t>condition</w:t>
      </w:r>
      <w:proofErr w:type="gramEnd"/>
      <w:r w:rsidRPr="003349CA">
        <w:rPr>
          <w:rPrChange w:id="1478" w:author="Dattatraya More" w:date="2017-08-02T14:28:00Z">
            <w:rPr>
              <w:rFonts w:asciiTheme="minorHAnsi" w:hAnsiTheme="minorHAnsi"/>
              <w:bCs w:val="0"/>
              <w:sz w:val="18"/>
            </w:rPr>
          </w:rPrChange>
        </w:rPr>
        <w:t xml:space="preserve"> = </w:t>
      </w:r>
      <w:proofErr w:type="spellStart"/>
      <w:r w:rsidRPr="003349CA">
        <w:rPr>
          <w:rPrChange w:id="1479" w:author="Dattatraya More" w:date="2017-08-02T14:28:00Z">
            <w:rPr>
              <w:rFonts w:asciiTheme="minorHAnsi" w:hAnsiTheme="minorHAnsi"/>
              <w:bCs w:val="0"/>
              <w:sz w:val="18"/>
            </w:rPr>
          </w:rPrChange>
        </w:rPr>
        <w:t>tf.less</w:t>
      </w:r>
      <w:proofErr w:type="spellEnd"/>
      <w:r w:rsidRPr="003349CA">
        <w:rPr>
          <w:rPrChange w:id="1480" w:author="Dattatraya More" w:date="2017-08-02T14:28:00Z">
            <w:rPr>
              <w:rFonts w:asciiTheme="minorHAnsi" w:hAnsiTheme="minorHAnsi"/>
              <w:bCs w:val="0"/>
              <w:sz w:val="18"/>
            </w:rPr>
          </w:rPrChange>
        </w:rPr>
        <w:t>(residual, delta)</w:t>
      </w:r>
    </w:p>
    <w:p w14:paraId="768C36BC" w14:textId="77777777" w:rsidR="001C41CE" w:rsidRPr="003349CA" w:rsidRDefault="001C41CE">
      <w:pPr>
        <w:pStyle w:val="CodePACKT"/>
        <w:rPr>
          <w:rPrChange w:id="1481" w:author="Dattatraya More" w:date="2017-08-02T14:28:00Z">
            <w:rPr>
              <w:rFonts w:asciiTheme="minorHAnsi" w:hAnsiTheme="minorHAnsi"/>
              <w:sz w:val="18"/>
              <w:szCs w:val="18"/>
            </w:rPr>
          </w:rPrChange>
        </w:rPr>
        <w:pPrChange w:id="1482" w:author="Dattatraya More" w:date="2017-08-02T14:28:00Z">
          <w:pPr>
            <w:spacing w:after="240"/>
            <w:contextualSpacing/>
          </w:pPr>
        </w:pPrChange>
      </w:pPr>
      <w:r w:rsidRPr="003349CA">
        <w:rPr>
          <w:rPrChange w:id="1483" w:author="Dattatraya More" w:date="2017-08-02T14:28:00Z">
            <w:rPr>
              <w:rFonts w:asciiTheme="minorHAnsi" w:hAnsiTheme="minorHAnsi"/>
              <w:bCs w:val="0"/>
              <w:sz w:val="18"/>
            </w:rPr>
          </w:rPrChange>
        </w:rPr>
        <w:t xml:space="preserve">    </w:t>
      </w:r>
      <w:proofErr w:type="spellStart"/>
      <w:r w:rsidRPr="003349CA">
        <w:rPr>
          <w:rPrChange w:id="1484" w:author="Dattatraya More" w:date="2017-08-02T14:28:00Z">
            <w:rPr>
              <w:rFonts w:asciiTheme="minorHAnsi" w:hAnsiTheme="minorHAnsi"/>
              <w:bCs w:val="0"/>
              <w:sz w:val="18"/>
            </w:rPr>
          </w:rPrChange>
        </w:rPr>
        <w:t>small_res</w:t>
      </w:r>
      <w:proofErr w:type="spellEnd"/>
      <w:r w:rsidRPr="003349CA">
        <w:rPr>
          <w:rPrChange w:id="1485" w:author="Dattatraya More" w:date="2017-08-02T14:28:00Z">
            <w:rPr>
              <w:rFonts w:asciiTheme="minorHAnsi" w:hAnsiTheme="minorHAnsi"/>
              <w:bCs w:val="0"/>
              <w:sz w:val="18"/>
            </w:rPr>
          </w:rPrChange>
        </w:rPr>
        <w:t xml:space="preserve"> = 0.5 * </w:t>
      </w:r>
      <w:proofErr w:type="spellStart"/>
      <w:proofErr w:type="gramStart"/>
      <w:r w:rsidRPr="003349CA">
        <w:rPr>
          <w:rPrChange w:id="1486" w:author="Dattatraya More" w:date="2017-08-02T14:28:00Z">
            <w:rPr>
              <w:rFonts w:asciiTheme="minorHAnsi" w:hAnsiTheme="minorHAnsi"/>
              <w:bCs w:val="0"/>
              <w:sz w:val="18"/>
            </w:rPr>
          </w:rPrChange>
        </w:rPr>
        <w:t>tf.square</w:t>
      </w:r>
      <w:proofErr w:type="spellEnd"/>
      <w:r w:rsidRPr="003349CA">
        <w:rPr>
          <w:rPrChange w:id="1487" w:author="Dattatraya More" w:date="2017-08-02T14:28:00Z">
            <w:rPr>
              <w:rFonts w:asciiTheme="minorHAnsi" w:hAnsiTheme="minorHAnsi"/>
              <w:bCs w:val="0"/>
              <w:sz w:val="18"/>
            </w:rPr>
          </w:rPrChange>
        </w:rPr>
        <w:t>(</w:t>
      </w:r>
      <w:proofErr w:type="gramEnd"/>
      <w:r w:rsidRPr="003349CA">
        <w:rPr>
          <w:rPrChange w:id="1488" w:author="Dattatraya More" w:date="2017-08-02T14:28:00Z">
            <w:rPr>
              <w:rFonts w:asciiTheme="minorHAnsi" w:hAnsiTheme="minorHAnsi"/>
              <w:bCs w:val="0"/>
              <w:sz w:val="18"/>
            </w:rPr>
          </w:rPrChange>
        </w:rPr>
        <w:t>residual)</w:t>
      </w:r>
    </w:p>
    <w:p w14:paraId="7C1CCE18" w14:textId="77777777" w:rsidR="001C41CE" w:rsidRPr="003349CA" w:rsidRDefault="001C41CE">
      <w:pPr>
        <w:pStyle w:val="CodePACKT"/>
        <w:rPr>
          <w:rPrChange w:id="1489" w:author="Dattatraya More" w:date="2017-08-02T14:28:00Z">
            <w:rPr>
              <w:rFonts w:asciiTheme="minorHAnsi" w:hAnsiTheme="minorHAnsi"/>
              <w:sz w:val="18"/>
              <w:szCs w:val="18"/>
            </w:rPr>
          </w:rPrChange>
        </w:rPr>
        <w:pPrChange w:id="1490" w:author="Dattatraya More" w:date="2017-08-02T14:28:00Z">
          <w:pPr>
            <w:spacing w:after="240"/>
            <w:contextualSpacing/>
          </w:pPr>
        </w:pPrChange>
      </w:pPr>
      <w:r w:rsidRPr="003349CA">
        <w:rPr>
          <w:rPrChange w:id="1491" w:author="Dattatraya More" w:date="2017-08-02T14:28:00Z">
            <w:rPr>
              <w:rFonts w:asciiTheme="minorHAnsi" w:hAnsiTheme="minorHAnsi"/>
              <w:bCs w:val="0"/>
              <w:sz w:val="18"/>
            </w:rPr>
          </w:rPrChange>
        </w:rPr>
        <w:t xml:space="preserve">    </w:t>
      </w:r>
      <w:proofErr w:type="spellStart"/>
      <w:r w:rsidRPr="003349CA">
        <w:rPr>
          <w:rPrChange w:id="1492" w:author="Dattatraya More" w:date="2017-08-02T14:28:00Z">
            <w:rPr>
              <w:rFonts w:asciiTheme="minorHAnsi" w:hAnsiTheme="minorHAnsi"/>
              <w:bCs w:val="0"/>
              <w:sz w:val="18"/>
            </w:rPr>
          </w:rPrChange>
        </w:rPr>
        <w:t>large_res</w:t>
      </w:r>
      <w:proofErr w:type="spellEnd"/>
      <w:r w:rsidRPr="003349CA">
        <w:rPr>
          <w:rPrChange w:id="1493" w:author="Dattatraya More" w:date="2017-08-02T14:28:00Z">
            <w:rPr>
              <w:rFonts w:asciiTheme="minorHAnsi" w:hAnsiTheme="minorHAnsi"/>
              <w:bCs w:val="0"/>
              <w:sz w:val="18"/>
            </w:rPr>
          </w:rPrChange>
        </w:rPr>
        <w:t xml:space="preserve"> = delta * residual - 0.5 * </w:t>
      </w:r>
      <w:proofErr w:type="spellStart"/>
      <w:proofErr w:type="gramStart"/>
      <w:r w:rsidRPr="003349CA">
        <w:rPr>
          <w:rPrChange w:id="1494" w:author="Dattatraya More" w:date="2017-08-02T14:28:00Z">
            <w:rPr>
              <w:rFonts w:asciiTheme="minorHAnsi" w:hAnsiTheme="minorHAnsi"/>
              <w:bCs w:val="0"/>
              <w:sz w:val="18"/>
            </w:rPr>
          </w:rPrChange>
        </w:rPr>
        <w:t>tf.square</w:t>
      </w:r>
      <w:proofErr w:type="spellEnd"/>
      <w:r w:rsidRPr="003349CA">
        <w:rPr>
          <w:rPrChange w:id="1495" w:author="Dattatraya More" w:date="2017-08-02T14:28:00Z">
            <w:rPr>
              <w:rFonts w:asciiTheme="minorHAnsi" w:hAnsiTheme="minorHAnsi"/>
              <w:bCs w:val="0"/>
              <w:sz w:val="18"/>
            </w:rPr>
          </w:rPrChange>
        </w:rPr>
        <w:t>(</w:t>
      </w:r>
      <w:proofErr w:type="gramEnd"/>
      <w:r w:rsidRPr="003349CA">
        <w:rPr>
          <w:rPrChange w:id="1496" w:author="Dattatraya More" w:date="2017-08-02T14:28:00Z">
            <w:rPr>
              <w:rFonts w:asciiTheme="minorHAnsi" w:hAnsiTheme="minorHAnsi"/>
              <w:bCs w:val="0"/>
              <w:sz w:val="18"/>
            </w:rPr>
          </w:rPrChange>
        </w:rPr>
        <w:t>delta)</w:t>
      </w:r>
    </w:p>
    <w:p w14:paraId="207D5959" w14:textId="781B5C09" w:rsidR="001C41CE" w:rsidRPr="003349CA" w:rsidRDefault="001C41CE">
      <w:pPr>
        <w:pStyle w:val="CodePACKT"/>
        <w:rPr>
          <w:rPrChange w:id="1497" w:author="Dattatraya More" w:date="2017-08-02T14:28:00Z">
            <w:rPr>
              <w:rFonts w:asciiTheme="minorHAnsi" w:hAnsiTheme="minorHAnsi"/>
              <w:sz w:val="18"/>
              <w:szCs w:val="18"/>
            </w:rPr>
          </w:rPrChange>
        </w:rPr>
        <w:pPrChange w:id="1498" w:author="Dattatraya More" w:date="2017-08-02T14:28:00Z">
          <w:pPr>
            <w:spacing w:after="240"/>
            <w:contextualSpacing/>
          </w:pPr>
        </w:pPrChange>
      </w:pPr>
      <w:r w:rsidRPr="003349CA">
        <w:rPr>
          <w:rPrChange w:id="1499" w:author="Dattatraya More" w:date="2017-08-02T14:28:00Z">
            <w:rPr>
              <w:rFonts w:asciiTheme="minorHAnsi" w:hAnsiTheme="minorHAnsi"/>
              <w:bCs w:val="0"/>
              <w:sz w:val="18"/>
            </w:rPr>
          </w:rPrChange>
        </w:rPr>
        <w:t xml:space="preserve">    </w:t>
      </w:r>
      <w:proofErr w:type="gramStart"/>
      <w:r w:rsidRPr="003349CA">
        <w:rPr>
          <w:rPrChange w:id="1500" w:author="Dattatraya More" w:date="2017-08-02T14:28:00Z">
            <w:rPr>
              <w:rFonts w:asciiTheme="minorHAnsi" w:hAnsiTheme="minorHAnsi"/>
              <w:bCs w:val="0"/>
              <w:sz w:val="18"/>
            </w:rPr>
          </w:rPrChange>
        </w:rPr>
        <w:t>return</w:t>
      </w:r>
      <w:proofErr w:type="gramEnd"/>
      <w:r w:rsidRPr="003349CA">
        <w:rPr>
          <w:rPrChange w:id="1501" w:author="Dattatraya More" w:date="2017-08-02T14:28:00Z">
            <w:rPr>
              <w:rFonts w:asciiTheme="minorHAnsi" w:hAnsiTheme="minorHAnsi"/>
              <w:bCs w:val="0"/>
              <w:sz w:val="18"/>
            </w:rPr>
          </w:rPrChange>
        </w:rPr>
        <w:t xml:space="preserve"> </w:t>
      </w:r>
      <w:proofErr w:type="spellStart"/>
      <w:r w:rsidRPr="003349CA">
        <w:rPr>
          <w:rPrChange w:id="1502" w:author="Dattatraya More" w:date="2017-08-02T14:28:00Z">
            <w:rPr>
              <w:rFonts w:asciiTheme="minorHAnsi" w:hAnsiTheme="minorHAnsi"/>
              <w:bCs w:val="0"/>
              <w:sz w:val="18"/>
            </w:rPr>
          </w:rPrChange>
        </w:rPr>
        <w:t>tf.where</w:t>
      </w:r>
      <w:proofErr w:type="spellEnd"/>
      <w:r w:rsidRPr="003349CA">
        <w:rPr>
          <w:rPrChange w:id="1503" w:author="Dattatraya More" w:date="2017-08-02T14:28:00Z">
            <w:rPr>
              <w:rFonts w:asciiTheme="minorHAnsi" w:hAnsiTheme="minorHAnsi"/>
              <w:bCs w:val="0"/>
              <w:sz w:val="18"/>
            </w:rPr>
          </w:rPrChange>
        </w:rPr>
        <w:t xml:space="preserve">(condition, </w:t>
      </w:r>
      <w:proofErr w:type="spellStart"/>
      <w:r w:rsidRPr="003349CA">
        <w:rPr>
          <w:rPrChange w:id="1504" w:author="Dattatraya More" w:date="2017-08-02T14:28:00Z">
            <w:rPr>
              <w:rFonts w:asciiTheme="minorHAnsi" w:hAnsiTheme="minorHAnsi"/>
              <w:bCs w:val="0"/>
              <w:sz w:val="18"/>
            </w:rPr>
          </w:rPrChange>
        </w:rPr>
        <w:t>small_res</w:t>
      </w:r>
      <w:proofErr w:type="spellEnd"/>
      <w:r w:rsidRPr="003349CA">
        <w:rPr>
          <w:rPrChange w:id="1505" w:author="Dattatraya More" w:date="2017-08-02T14:28:00Z">
            <w:rPr>
              <w:rFonts w:asciiTheme="minorHAnsi" w:hAnsiTheme="minorHAnsi"/>
              <w:bCs w:val="0"/>
              <w:sz w:val="18"/>
            </w:rPr>
          </w:rPrChange>
        </w:rPr>
        <w:t xml:space="preserve">, </w:t>
      </w:r>
      <w:proofErr w:type="spellStart"/>
      <w:r w:rsidRPr="003349CA">
        <w:rPr>
          <w:rPrChange w:id="1506" w:author="Dattatraya More" w:date="2017-08-02T14:28:00Z">
            <w:rPr>
              <w:rFonts w:asciiTheme="minorHAnsi" w:hAnsiTheme="minorHAnsi"/>
              <w:bCs w:val="0"/>
              <w:sz w:val="18"/>
            </w:rPr>
          </w:rPrChange>
        </w:rPr>
        <w:t>large_res</w:t>
      </w:r>
      <w:proofErr w:type="spellEnd"/>
      <w:r w:rsidRPr="003349CA">
        <w:rPr>
          <w:rPrChange w:id="1507" w:author="Dattatraya More" w:date="2017-08-02T14:28:00Z">
            <w:rPr>
              <w:rFonts w:asciiTheme="minorHAnsi" w:hAnsiTheme="minorHAnsi"/>
              <w:bCs w:val="0"/>
              <w:sz w:val="18"/>
            </w:rPr>
          </w:rPrChange>
        </w:rPr>
        <w:t>)</w:t>
      </w:r>
    </w:p>
    <w:p w14:paraId="49204B45" w14:textId="77777777" w:rsidR="005A3BA2" w:rsidRPr="003349CA" w:rsidRDefault="005A3BA2">
      <w:pPr>
        <w:pStyle w:val="CodePACKT"/>
        <w:rPr>
          <w:rPrChange w:id="1508" w:author="Dattatraya More" w:date="2017-08-02T14:28:00Z">
            <w:rPr>
              <w:rFonts w:asciiTheme="minorHAnsi" w:hAnsiTheme="minorHAnsi"/>
              <w:sz w:val="18"/>
              <w:szCs w:val="18"/>
            </w:rPr>
          </w:rPrChange>
        </w:rPr>
        <w:pPrChange w:id="1509" w:author="Dattatraya More" w:date="2017-08-02T14:28:00Z">
          <w:pPr>
            <w:spacing w:after="240"/>
            <w:contextualSpacing/>
          </w:pPr>
        </w:pPrChange>
      </w:pPr>
    </w:p>
    <w:p w14:paraId="76F46EA1" w14:textId="77777777" w:rsidR="005A3BA2" w:rsidRPr="003349CA" w:rsidRDefault="005A3BA2">
      <w:pPr>
        <w:pStyle w:val="CodePACKT"/>
        <w:rPr>
          <w:rPrChange w:id="1510" w:author="Dattatraya More" w:date="2017-08-02T14:28:00Z">
            <w:rPr>
              <w:rFonts w:asciiTheme="minorHAnsi" w:hAnsiTheme="minorHAnsi"/>
              <w:sz w:val="18"/>
              <w:szCs w:val="18"/>
            </w:rPr>
          </w:rPrChange>
        </w:rPr>
        <w:pPrChange w:id="1511" w:author="Dattatraya More" w:date="2017-08-02T14:28:00Z">
          <w:pPr>
            <w:spacing w:after="240"/>
            <w:contextualSpacing/>
          </w:pPr>
        </w:pPrChange>
      </w:pPr>
    </w:p>
    <w:p w14:paraId="1A450B27" w14:textId="33E32F53" w:rsidR="005A3BA2" w:rsidRPr="00B321AC" w:rsidRDefault="005A3BA2">
      <w:pPr>
        <w:pStyle w:val="CodePACKT"/>
        <w:pPrChange w:id="1512" w:author="Dattatraya More" w:date="2017-08-02T14:28:00Z">
          <w:pPr>
            <w:spacing w:after="240"/>
            <w:contextualSpacing/>
          </w:pPr>
        </w:pPrChange>
      </w:pPr>
      <w:r w:rsidRPr="00B321AC">
        <w:t># Generator loss</w:t>
      </w:r>
    </w:p>
    <w:p w14:paraId="65C9A9F6" w14:textId="2D9B459D" w:rsidR="005A3BA2" w:rsidRPr="003349CA" w:rsidRDefault="005A3BA2">
      <w:pPr>
        <w:pStyle w:val="CodePACKT"/>
        <w:rPr>
          <w:rPrChange w:id="1513" w:author="Dattatraya More" w:date="2017-08-02T14:28:00Z">
            <w:rPr>
              <w:rFonts w:asciiTheme="minorHAnsi" w:hAnsiTheme="minorHAnsi"/>
              <w:sz w:val="18"/>
              <w:szCs w:val="18"/>
            </w:rPr>
          </w:rPrChange>
        </w:rPr>
        <w:pPrChange w:id="1514" w:author="Dattatraya More" w:date="2017-08-02T14:28:00Z">
          <w:pPr>
            <w:spacing w:after="240"/>
            <w:contextualSpacing/>
          </w:pPr>
        </w:pPrChange>
      </w:pPr>
      <w:proofErr w:type="spellStart"/>
      <w:r w:rsidRPr="003349CA">
        <w:rPr>
          <w:rPrChange w:id="1515" w:author="Dattatraya More" w:date="2017-08-02T14:28:00Z">
            <w:rPr>
              <w:rFonts w:asciiTheme="minorHAnsi" w:hAnsiTheme="minorHAnsi"/>
              <w:bCs w:val="0"/>
              <w:sz w:val="18"/>
            </w:rPr>
          </w:rPrChange>
        </w:rPr>
        <w:t>g_loss</w:t>
      </w:r>
      <w:proofErr w:type="spellEnd"/>
      <w:r w:rsidRPr="003349CA">
        <w:rPr>
          <w:rPrChange w:id="1516" w:author="Dattatraya More" w:date="2017-08-02T14:28:00Z">
            <w:rPr>
              <w:rFonts w:asciiTheme="minorHAnsi" w:hAnsiTheme="minorHAnsi"/>
              <w:bCs w:val="0"/>
              <w:sz w:val="18"/>
            </w:rPr>
          </w:rPrChange>
        </w:rPr>
        <w:t xml:space="preserve"> = </w:t>
      </w:r>
      <w:proofErr w:type="spellStart"/>
      <w:r w:rsidRPr="003349CA">
        <w:rPr>
          <w:rPrChange w:id="1517" w:author="Dattatraya More" w:date="2017-08-02T14:28:00Z">
            <w:rPr>
              <w:rFonts w:asciiTheme="minorHAnsi" w:hAnsiTheme="minorHAnsi"/>
              <w:bCs w:val="0"/>
              <w:sz w:val="18"/>
            </w:rPr>
          </w:rPrChange>
        </w:rPr>
        <w:t>tf.reduce_</w:t>
      </w:r>
      <w:proofErr w:type="gramStart"/>
      <w:r w:rsidRPr="003349CA">
        <w:rPr>
          <w:rPrChange w:id="1518" w:author="Dattatraya More" w:date="2017-08-02T14:28:00Z">
            <w:rPr>
              <w:rFonts w:asciiTheme="minorHAnsi" w:hAnsiTheme="minorHAnsi"/>
              <w:bCs w:val="0"/>
              <w:sz w:val="18"/>
            </w:rPr>
          </w:rPrChange>
        </w:rPr>
        <w:t>mean</w:t>
      </w:r>
      <w:proofErr w:type="spellEnd"/>
      <w:r w:rsidRPr="003349CA">
        <w:rPr>
          <w:rPrChange w:id="1519" w:author="Dattatraya More" w:date="2017-08-02T14:28:00Z">
            <w:rPr>
              <w:rFonts w:asciiTheme="minorHAnsi" w:hAnsiTheme="minorHAnsi"/>
              <w:bCs w:val="0"/>
              <w:sz w:val="18"/>
            </w:rPr>
          </w:rPrChange>
        </w:rPr>
        <w:t>(</w:t>
      </w:r>
      <w:proofErr w:type="spellStart"/>
      <w:proofErr w:type="gramEnd"/>
      <w:r w:rsidRPr="003349CA">
        <w:rPr>
          <w:rPrChange w:id="1520" w:author="Dattatraya More" w:date="2017-08-02T14:28:00Z">
            <w:rPr>
              <w:rFonts w:asciiTheme="minorHAnsi" w:hAnsiTheme="minorHAnsi"/>
              <w:bCs w:val="0"/>
              <w:sz w:val="18"/>
            </w:rPr>
          </w:rPrChange>
        </w:rPr>
        <w:t>tf.log</w:t>
      </w:r>
      <w:proofErr w:type="spellEnd"/>
      <w:r w:rsidRPr="003349CA">
        <w:rPr>
          <w:rPrChange w:id="1521" w:author="Dattatraya More" w:date="2017-08-02T14:28:00Z">
            <w:rPr>
              <w:rFonts w:asciiTheme="minorHAnsi" w:hAnsiTheme="minorHAnsi"/>
              <w:bCs w:val="0"/>
              <w:sz w:val="18"/>
            </w:rPr>
          </w:rPrChange>
        </w:rPr>
        <w:t>(</w:t>
      </w:r>
      <w:proofErr w:type="spellStart"/>
      <w:r w:rsidRPr="003349CA">
        <w:rPr>
          <w:rPrChange w:id="1522" w:author="Dattatraya More" w:date="2017-08-02T14:28:00Z">
            <w:rPr>
              <w:rFonts w:asciiTheme="minorHAnsi" w:hAnsiTheme="minorHAnsi"/>
              <w:bCs w:val="0"/>
              <w:sz w:val="18"/>
            </w:rPr>
          </w:rPrChange>
        </w:rPr>
        <w:t>d_fake</w:t>
      </w:r>
      <w:proofErr w:type="spellEnd"/>
      <w:r w:rsidRPr="003349CA">
        <w:rPr>
          <w:rPrChange w:id="1523" w:author="Dattatraya More" w:date="2017-08-02T14:28:00Z">
            <w:rPr>
              <w:rFonts w:asciiTheme="minorHAnsi" w:hAnsiTheme="minorHAnsi"/>
              <w:bCs w:val="0"/>
              <w:sz w:val="18"/>
            </w:rPr>
          </w:rPrChange>
        </w:rPr>
        <w:t>[:, -1]))</w:t>
      </w:r>
    </w:p>
    <w:p w14:paraId="38CA764C" w14:textId="77777777" w:rsidR="00416A37" w:rsidRPr="003349CA" w:rsidRDefault="00416A37">
      <w:pPr>
        <w:pStyle w:val="CodePACKT"/>
        <w:rPr>
          <w:rPrChange w:id="1524" w:author="Dattatraya More" w:date="2017-08-02T14:28:00Z">
            <w:rPr>
              <w:rFonts w:asciiTheme="minorHAnsi" w:hAnsiTheme="minorHAnsi"/>
              <w:sz w:val="18"/>
              <w:szCs w:val="18"/>
            </w:rPr>
          </w:rPrChange>
        </w:rPr>
        <w:pPrChange w:id="1525" w:author="Dattatraya More" w:date="2017-08-02T14:28:00Z">
          <w:pPr>
            <w:spacing w:after="240"/>
            <w:contextualSpacing/>
          </w:pPr>
        </w:pPrChange>
      </w:pPr>
    </w:p>
    <w:p w14:paraId="001871EB" w14:textId="44D6F693" w:rsidR="000C323A" w:rsidRPr="003349CA" w:rsidRDefault="00416A37">
      <w:pPr>
        <w:pStyle w:val="CodePACKT"/>
        <w:rPr>
          <w:rPrChange w:id="1526" w:author="Dattatraya More" w:date="2017-08-02T14:28:00Z">
            <w:rPr>
              <w:rFonts w:asciiTheme="minorHAnsi" w:hAnsiTheme="minorHAnsi"/>
              <w:sz w:val="18"/>
              <w:szCs w:val="18"/>
            </w:rPr>
          </w:rPrChange>
        </w:rPr>
        <w:pPrChange w:id="1527" w:author="Dattatraya More" w:date="2017-08-02T14:28:00Z">
          <w:pPr>
            <w:spacing w:after="240"/>
          </w:pPr>
        </w:pPrChange>
      </w:pPr>
      <w:proofErr w:type="spellStart"/>
      <w:r w:rsidRPr="003349CA">
        <w:rPr>
          <w:rPrChange w:id="1528" w:author="Dattatraya More" w:date="2017-08-02T14:28:00Z">
            <w:rPr>
              <w:rFonts w:asciiTheme="minorHAnsi" w:hAnsiTheme="minorHAnsi"/>
              <w:bCs w:val="0"/>
              <w:sz w:val="18"/>
            </w:rPr>
          </w:rPrChange>
        </w:rPr>
        <w:t>g_loss</w:t>
      </w:r>
      <w:proofErr w:type="spellEnd"/>
      <w:r w:rsidRPr="003349CA">
        <w:rPr>
          <w:rPrChange w:id="1529" w:author="Dattatraya More" w:date="2017-08-02T14:28:00Z">
            <w:rPr>
              <w:rFonts w:asciiTheme="minorHAnsi" w:hAnsiTheme="minorHAnsi"/>
              <w:bCs w:val="0"/>
              <w:sz w:val="18"/>
            </w:rPr>
          </w:rPrChange>
        </w:rPr>
        <w:t xml:space="preserve"> += </w:t>
      </w:r>
      <w:proofErr w:type="spellStart"/>
      <w:r w:rsidRPr="003349CA">
        <w:rPr>
          <w:rPrChange w:id="1530" w:author="Dattatraya More" w:date="2017-08-02T14:28:00Z">
            <w:rPr>
              <w:rFonts w:asciiTheme="minorHAnsi" w:hAnsiTheme="minorHAnsi"/>
              <w:bCs w:val="0"/>
              <w:sz w:val="18"/>
            </w:rPr>
          </w:rPrChange>
        </w:rPr>
        <w:t>tf.reduce_</w:t>
      </w:r>
      <w:proofErr w:type="gramStart"/>
      <w:r w:rsidRPr="003349CA">
        <w:rPr>
          <w:rPrChange w:id="1531" w:author="Dattatraya More" w:date="2017-08-02T14:28:00Z">
            <w:rPr>
              <w:rFonts w:asciiTheme="minorHAnsi" w:hAnsiTheme="minorHAnsi"/>
              <w:bCs w:val="0"/>
              <w:sz w:val="18"/>
            </w:rPr>
          </w:rPrChange>
        </w:rPr>
        <w:t>mean</w:t>
      </w:r>
      <w:proofErr w:type="spellEnd"/>
      <w:r w:rsidRPr="003349CA">
        <w:rPr>
          <w:rPrChange w:id="1532" w:author="Dattatraya More" w:date="2017-08-02T14:28:00Z">
            <w:rPr>
              <w:rFonts w:asciiTheme="minorHAnsi" w:hAnsiTheme="minorHAnsi"/>
              <w:bCs w:val="0"/>
              <w:sz w:val="18"/>
            </w:rPr>
          </w:rPrChange>
        </w:rPr>
        <w:t>(</w:t>
      </w:r>
      <w:proofErr w:type="spellStart"/>
      <w:proofErr w:type="gramEnd"/>
      <w:r w:rsidRPr="003349CA">
        <w:rPr>
          <w:rPrChange w:id="1533" w:author="Dattatraya More" w:date="2017-08-02T14:28:00Z">
            <w:rPr>
              <w:rFonts w:asciiTheme="minorHAnsi" w:hAnsiTheme="minorHAnsi"/>
              <w:bCs w:val="0"/>
              <w:sz w:val="18"/>
            </w:rPr>
          </w:rPrChange>
        </w:rPr>
        <w:t>huber_loss</w:t>
      </w:r>
      <w:proofErr w:type="spellEnd"/>
      <w:r w:rsidRPr="003349CA">
        <w:rPr>
          <w:rPrChange w:id="1534" w:author="Dattatraya More" w:date="2017-08-02T14:28:00Z">
            <w:rPr>
              <w:rFonts w:asciiTheme="minorHAnsi" w:hAnsiTheme="minorHAnsi"/>
              <w:bCs w:val="0"/>
              <w:sz w:val="18"/>
            </w:rPr>
          </w:rPrChange>
        </w:rPr>
        <w:t>(</w:t>
      </w:r>
      <w:proofErr w:type="spellStart"/>
      <w:r w:rsidRPr="003349CA">
        <w:rPr>
          <w:rPrChange w:id="1535" w:author="Dattatraya More" w:date="2017-08-02T14:28:00Z">
            <w:rPr>
              <w:rFonts w:asciiTheme="minorHAnsi" w:hAnsiTheme="minorHAnsi"/>
              <w:bCs w:val="0"/>
              <w:sz w:val="18"/>
            </w:rPr>
          </w:rPrChange>
        </w:rPr>
        <w:t>real_image</w:t>
      </w:r>
      <w:proofErr w:type="spellEnd"/>
      <w:r w:rsidRPr="003349CA">
        <w:rPr>
          <w:rPrChange w:id="1536" w:author="Dattatraya More" w:date="2017-08-02T14:28:00Z">
            <w:rPr>
              <w:rFonts w:asciiTheme="minorHAnsi" w:hAnsiTheme="minorHAnsi"/>
              <w:bCs w:val="0"/>
              <w:sz w:val="18"/>
            </w:rPr>
          </w:rPrChange>
        </w:rPr>
        <w:t xml:space="preserve">, </w:t>
      </w:r>
      <w:proofErr w:type="spellStart"/>
      <w:r w:rsidRPr="003349CA">
        <w:rPr>
          <w:rPrChange w:id="1537" w:author="Dattatraya More" w:date="2017-08-02T14:28:00Z">
            <w:rPr>
              <w:rFonts w:asciiTheme="minorHAnsi" w:hAnsiTheme="minorHAnsi"/>
              <w:bCs w:val="0"/>
              <w:sz w:val="18"/>
            </w:rPr>
          </w:rPrChange>
        </w:rPr>
        <w:t>fake_image</w:t>
      </w:r>
      <w:proofErr w:type="spellEnd"/>
      <w:r w:rsidRPr="003349CA">
        <w:rPr>
          <w:rPrChange w:id="1538" w:author="Dattatraya More" w:date="2017-08-02T14:28:00Z">
            <w:rPr>
              <w:rFonts w:asciiTheme="minorHAnsi" w:hAnsiTheme="minorHAnsi"/>
              <w:bCs w:val="0"/>
              <w:sz w:val="18"/>
            </w:rPr>
          </w:rPrChange>
        </w:rPr>
        <w:t xml:space="preserve">)) * </w:t>
      </w:r>
      <w:proofErr w:type="spellStart"/>
      <w:r w:rsidRPr="003349CA">
        <w:rPr>
          <w:rPrChange w:id="1539" w:author="Dattatraya More" w:date="2017-08-02T14:28:00Z">
            <w:rPr>
              <w:rFonts w:asciiTheme="minorHAnsi" w:hAnsiTheme="minorHAnsi"/>
              <w:bCs w:val="0"/>
              <w:sz w:val="18"/>
            </w:rPr>
          </w:rPrChange>
        </w:rPr>
        <w:t>self.recon_weight</w:t>
      </w:r>
      <w:proofErr w:type="spellEnd"/>
    </w:p>
    <w:p w14:paraId="394EF0F0" w14:textId="0E5A3844" w:rsidR="00416A37" w:rsidRPr="008F279E" w:rsidRDefault="00416A37">
      <w:pPr>
        <w:pStyle w:val="NormalPACKT"/>
        <w:pPrChange w:id="1540" w:author="Dattatraya More" w:date="2017-08-02T14:28:00Z">
          <w:pPr>
            <w:spacing w:after="240"/>
          </w:pPr>
        </w:pPrChange>
      </w:pPr>
      <w:r w:rsidRPr="00B321AC">
        <w:lastRenderedPageBreak/>
        <w:t xml:space="preserve">Note: Weight annealing is </w:t>
      </w:r>
      <w:r w:rsidR="001C41CE" w:rsidRPr="008F279E">
        <w:t>done</w:t>
      </w:r>
      <w:r w:rsidRPr="008F279E">
        <w:t xml:space="preserve"> as an auxiliary loss to help the generator get rid of the initial local minimum.</w:t>
      </w:r>
    </w:p>
    <w:p w14:paraId="05BE33B5" w14:textId="06B33EAF" w:rsidR="000C323A" w:rsidRDefault="000C323A">
      <w:pPr>
        <w:pStyle w:val="FigurePACKT"/>
        <w:pPrChange w:id="1541" w:author="Dattatraya More" w:date="2017-08-02T14:28:00Z">
          <w:pPr>
            <w:spacing w:after="240"/>
            <w:contextualSpacing/>
          </w:pPr>
        </w:pPrChange>
      </w:pPr>
      <w:r w:rsidRPr="009A0C79">
        <w:rPr>
          <w:noProof/>
          <w:lang w:val="en-IN" w:eastAsia="en-IN"/>
        </w:rPr>
        <w:drawing>
          <wp:inline distT="0" distB="0" distL="0" distR="0" wp14:anchorId="50E3415D" wp14:editId="45FCE084">
            <wp:extent cx="5923915" cy="1982119"/>
            <wp:effectExtent l="0" t="0" r="0" b="0"/>
            <wp:docPr id="48" name="Picture 48" descr="../../../g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_los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5087" cy="1989203"/>
                    </a:xfrm>
                    <a:prstGeom prst="rect">
                      <a:avLst/>
                    </a:prstGeom>
                    <a:noFill/>
                    <a:ln>
                      <a:noFill/>
                    </a:ln>
                  </pic:spPr>
                </pic:pic>
              </a:graphicData>
            </a:graphic>
          </wp:inline>
        </w:drawing>
      </w:r>
    </w:p>
    <w:p w14:paraId="6CD260BF" w14:textId="231EBDF5" w:rsidR="000C323A" w:rsidRPr="00B321AC" w:rsidRDefault="000C323A">
      <w:pPr>
        <w:pStyle w:val="FigureCaptionPACKT"/>
        <w:pPrChange w:id="1542" w:author="Dattatraya More" w:date="2017-08-02T14:28:00Z">
          <w:pPr>
            <w:spacing w:after="240"/>
            <w:contextualSpacing/>
          </w:pPr>
        </w:pPrChange>
      </w:pPr>
      <w:r w:rsidRPr="003349CA">
        <w:rPr>
          <w:rPrChange w:id="1543" w:author="Dattatraya More" w:date="2017-08-02T14:28:00Z">
            <w:rPr>
              <w:b/>
              <w:bCs w:val="0"/>
            </w:rPr>
          </w:rPrChange>
        </w:rPr>
        <w:t>Figure-</w:t>
      </w:r>
      <w:proofErr w:type="spellStart"/>
      <w:r w:rsidRPr="003349CA">
        <w:rPr>
          <w:rPrChange w:id="1544" w:author="Dattatraya More" w:date="2017-08-02T14:28:00Z">
            <w:rPr>
              <w:b/>
              <w:bCs w:val="0"/>
            </w:rPr>
          </w:rPrChange>
        </w:rPr>
        <w:t>13c</w:t>
      </w:r>
      <w:proofErr w:type="spellEnd"/>
      <w:r w:rsidRPr="003349CA">
        <w:rPr>
          <w:rPrChange w:id="1545" w:author="Dattatraya More" w:date="2017-08-02T14:28:00Z">
            <w:rPr>
              <w:b/>
              <w:bCs w:val="0"/>
            </w:rPr>
          </w:rPrChange>
        </w:rPr>
        <w:t>:</w:t>
      </w:r>
      <w:r w:rsidRPr="00B321AC">
        <w:t xml:space="preserve"> Generator loss</w:t>
      </w:r>
    </w:p>
    <w:p w14:paraId="7988C019" w14:textId="77777777" w:rsidR="000C323A" w:rsidRDefault="000C323A" w:rsidP="004E643E"/>
    <w:p w14:paraId="77F8E704" w14:textId="47F4FC2F" w:rsidR="004E643E" w:rsidRDefault="004E643E" w:rsidP="004E643E">
      <w:pPr>
        <w:pStyle w:val="LayoutInformationPACKT"/>
      </w:pPr>
      <w:proofErr w:type="spellStart"/>
      <w:r>
        <w:t>B08086_01_39.png</w:t>
      </w:r>
      <w:proofErr w:type="spellEnd"/>
    </w:p>
    <w:p w14:paraId="0F289ABF" w14:textId="5AA56F87" w:rsidR="00416A37" w:rsidRPr="008F279E" w:rsidRDefault="00416A37">
      <w:pPr>
        <w:pStyle w:val="NormalPACKT"/>
        <w:pPrChange w:id="1546" w:author="Dattatraya More" w:date="2017-08-02T14:28:00Z">
          <w:pPr>
            <w:spacing w:after="240"/>
            <w:contextualSpacing/>
          </w:pPr>
        </w:pPrChange>
      </w:pPr>
      <w:r w:rsidRPr="00B321AC">
        <w:t xml:space="preserve">The loss function of both </w:t>
      </w:r>
      <w:r w:rsidR="00A928CC" w:rsidRPr="00B321AC">
        <w:t xml:space="preserve">the </w:t>
      </w:r>
      <w:r w:rsidR="00A928CC" w:rsidRPr="008F279E">
        <w:t>generator</w:t>
      </w:r>
      <w:r w:rsidRPr="008F279E">
        <w:t xml:space="preserve"> and discriminator network is optimized with </w:t>
      </w:r>
      <w:r w:rsidRPr="003349CA">
        <w:rPr>
          <w:rPrChange w:id="1547" w:author="Dattatraya More" w:date="2017-08-02T14:28:00Z">
            <w:rPr>
              <w:rFonts w:asciiTheme="minorHAnsi" w:hAnsiTheme="minorHAnsi"/>
              <w:bCs w:val="0"/>
              <w:szCs w:val="20"/>
            </w:rPr>
          </w:rPrChange>
        </w:rPr>
        <w:t xml:space="preserve">Adam Optimizer </w:t>
      </w:r>
      <w:r w:rsidRPr="00B321AC">
        <w:t xml:space="preserve">and </w:t>
      </w:r>
      <w:r w:rsidRPr="003349CA">
        <w:rPr>
          <w:rPrChange w:id="1548" w:author="Dattatraya More" w:date="2017-08-02T14:28:00Z">
            <w:rPr>
              <w:rFonts w:asciiTheme="minorHAnsi" w:hAnsiTheme="minorHAnsi"/>
              <w:bCs w:val="0"/>
              <w:szCs w:val="20"/>
            </w:rPr>
          </w:rPrChange>
        </w:rPr>
        <w:t xml:space="preserve">gradient clipping </w:t>
      </w:r>
      <w:r w:rsidRPr="00B321AC">
        <w:t xml:space="preserve">is applied with it </w:t>
      </w:r>
      <w:r w:rsidRPr="008F279E">
        <w:t>to stabilize the training.</w:t>
      </w:r>
      <w:r w:rsidR="005A3BA2" w:rsidRPr="008F279E">
        <w:t xml:space="preserve">    </w:t>
      </w:r>
    </w:p>
    <w:p w14:paraId="64E961AF" w14:textId="77777777" w:rsidR="00416A37" w:rsidRDefault="00416A37" w:rsidP="009F2A4D">
      <w:pPr>
        <w:spacing w:after="240"/>
        <w:contextualSpacing/>
        <w:rPr>
          <w:rFonts w:asciiTheme="minorHAnsi" w:hAnsiTheme="minorHAnsi"/>
          <w:sz w:val="18"/>
          <w:szCs w:val="18"/>
        </w:rPr>
      </w:pPr>
    </w:p>
    <w:p w14:paraId="2C07CD95" w14:textId="6855646B" w:rsidR="005A3BA2" w:rsidRPr="008F279E" w:rsidRDefault="00416A37">
      <w:pPr>
        <w:pStyle w:val="CodePACKT"/>
        <w:pPrChange w:id="1549" w:author="Dattatraya More" w:date="2017-08-02T14:28:00Z">
          <w:pPr>
            <w:spacing w:after="240"/>
            <w:contextualSpacing/>
          </w:pPr>
        </w:pPrChange>
      </w:pPr>
      <w:r w:rsidRPr="00B321AC">
        <w:t># Optimizer for discriminator</w:t>
      </w:r>
      <w:r w:rsidR="005A3BA2" w:rsidRPr="00B321AC">
        <w:t xml:space="preserve">                                 </w:t>
      </w:r>
    </w:p>
    <w:p w14:paraId="505D2AF6" w14:textId="77777777" w:rsidR="00ED067E" w:rsidRPr="008F279E" w:rsidRDefault="00ED067E">
      <w:pPr>
        <w:pStyle w:val="CodePACKT"/>
        <w:pPrChange w:id="1550" w:author="Dattatraya More" w:date="2017-08-02T14:28:00Z">
          <w:pPr>
            <w:spacing w:after="240"/>
            <w:contextualSpacing/>
          </w:pPr>
        </w:pPrChange>
      </w:pPr>
      <w:proofErr w:type="spellStart"/>
      <w:r w:rsidRPr="008F279E">
        <w:t>self.d_optimizer</w:t>
      </w:r>
      <w:proofErr w:type="spellEnd"/>
      <w:r w:rsidRPr="008F279E">
        <w:t xml:space="preserve"> = </w:t>
      </w:r>
      <w:proofErr w:type="spellStart"/>
      <w:r w:rsidRPr="008F279E">
        <w:t>tf.contrib.layers.optimize_</w:t>
      </w:r>
      <w:proofErr w:type="gramStart"/>
      <w:r w:rsidRPr="008F279E">
        <w:t>loss</w:t>
      </w:r>
      <w:proofErr w:type="spellEnd"/>
      <w:r w:rsidRPr="008F279E">
        <w:t>(</w:t>
      </w:r>
      <w:proofErr w:type="gramEnd"/>
    </w:p>
    <w:p w14:paraId="21460220" w14:textId="77777777" w:rsidR="00ED067E" w:rsidRPr="008F279E" w:rsidRDefault="00ED067E">
      <w:pPr>
        <w:pStyle w:val="CodePACKT"/>
        <w:pPrChange w:id="1551" w:author="Dattatraya More" w:date="2017-08-02T14:28:00Z">
          <w:pPr>
            <w:spacing w:after="240"/>
            <w:contextualSpacing/>
          </w:pPr>
        </w:pPrChange>
      </w:pPr>
      <w:r w:rsidRPr="008F279E">
        <w:t xml:space="preserve">                                                    </w:t>
      </w:r>
      <w:proofErr w:type="gramStart"/>
      <w:r w:rsidRPr="008F279E">
        <w:t>loss=</w:t>
      </w:r>
      <w:proofErr w:type="spellStart"/>
      <w:proofErr w:type="gramEnd"/>
      <w:r w:rsidRPr="008F279E">
        <w:t>self.model.d_loss</w:t>
      </w:r>
      <w:proofErr w:type="spellEnd"/>
      <w:r w:rsidRPr="008F279E">
        <w:t>,</w:t>
      </w:r>
    </w:p>
    <w:p w14:paraId="15CC488A" w14:textId="77777777" w:rsidR="00ED067E" w:rsidRPr="008F279E" w:rsidRDefault="00ED067E">
      <w:pPr>
        <w:pStyle w:val="CodePACKT"/>
        <w:pPrChange w:id="1552" w:author="Dattatraya More" w:date="2017-08-02T14:28:00Z">
          <w:pPr>
            <w:spacing w:after="240"/>
            <w:contextualSpacing/>
          </w:pPr>
        </w:pPrChange>
      </w:pPr>
      <w:r w:rsidRPr="008F279E">
        <w:t xml:space="preserve">                                                    </w:t>
      </w:r>
      <w:proofErr w:type="spellStart"/>
      <w:r w:rsidRPr="008F279E">
        <w:t>global_step</w:t>
      </w:r>
      <w:proofErr w:type="spellEnd"/>
      <w:r w:rsidRPr="008F279E">
        <w:t>=</w:t>
      </w:r>
      <w:proofErr w:type="spellStart"/>
      <w:r w:rsidRPr="008F279E">
        <w:t>self.global_step</w:t>
      </w:r>
      <w:proofErr w:type="spellEnd"/>
      <w:r w:rsidRPr="008F279E">
        <w:t>,</w:t>
      </w:r>
    </w:p>
    <w:p w14:paraId="5907917A" w14:textId="77777777" w:rsidR="00ED067E" w:rsidRPr="008F279E" w:rsidRDefault="00ED067E">
      <w:pPr>
        <w:pStyle w:val="CodePACKT"/>
        <w:pPrChange w:id="1553" w:author="Dattatraya More" w:date="2017-08-02T14:28:00Z">
          <w:pPr>
            <w:spacing w:after="240"/>
            <w:contextualSpacing/>
          </w:pPr>
        </w:pPrChange>
      </w:pPr>
      <w:r w:rsidRPr="008F279E">
        <w:t xml:space="preserve">                                                    </w:t>
      </w:r>
      <w:proofErr w:type="spellStart"/>
      <w:r w:rsidRPr="008F279E">
        <w:t>learning_rate</w:t>
      </w:r>
      <w:proofErr w:type="spellEnd"/>
      <w:r w:rsidRPr="008F279E">
        <w:t>=</w:t>
      </w:r>
      <w:proofErr w:type="spellStart"/>
      <w:r w:rsidRPr="008F279E">
        <w:t>self.learning_rate</w:t>
      </w:r>
      <w:proofErr w:type="spellEnd"/>
      <w:r w:rsidRPr="008F279E">
        <w:t>*0.5,</w:t>
      </w:r>
    </w:p>
    <w:p w14:paraId="1264C9C5" w14:textId="77777777" w:rsidR="00ED067E" w:rsidRPr="008F279E" w:rsidRDefault="00ED067E">
      <w:pPr>
        <w:pStyle w:val="CodePACKT"/>
        <w:pPrChange w:id="1554" w:author="Dattatraya More" w:date="2017-08-02T14:28:00Z">
          <w:pPr>
            <w:spacing w:after="240"/>
            <w:contextualSpacing/>
          </w:pPr>
        </w:pPrChange>
      </w:pPr>
      <w:r w:rsidRPr="008F279E">
        <w:t xml:space="preserve">                                                    </w:t>
      </w:r>
      <w:proofErr w:type="gramStart"/>
      <w:r w:rsidRPr="008F279E">
        <w:t>optimizer=</w:t>
      </w:r>
      <w:proofErr w:type="spellStart"/>
      <w:proofErr w:type="gramEnd"/>
      <w:r w:rsidRPr="008F279E">
        <w:t>tf.train.AdamOptimizer</w:t>
      </w:r>
      <w:proofErr w:type="spellEnd"/>
      <w:r w:rsidRPr="008F279E">
        <w:t>(</w:t>
      </w:r>
      <w:proofErr w:type="spellStart"/>
      <w:r w:rsidRPr="008F279E">
        <w:t>beta1</w:t>
      </w:r>
      <w:proofErr w:type="spellEnd"/>
      <w:r w:rsidRPr="008F279E">
        <w:t>=0.5),</w:t>
      </w:r>
    </w:p>
    <w:p w14:paraId="3F9D32E1" w14:textId="77777777" w:rsidR="00ED067E" w:rsidRPr="008F279E" w:rsidRDefault="00ED067E">
      <w:pPr>
        <w:pStyle w:val="CodePACKT"/>
        <w:pPrChange w:id="1555" w:author="Dattatraya More" w:date="2017-08-02T14:28:00Z">
          <w:pPr>
            <w:spacing w:after="240"/>
            <w:contextualSpacing/>
          </w:pPr>
        </w:pPrChange>
      </w:pPr>
      <w:r w:rsidRPr="008F279E">
        <w:t xml:space="preserve">                                                    </w:t>
      </w:r>
      <w:proofErr w:type="spellStart"/>
      <w:r w:rsidRPr="008F279E">
        <w:t>clip_gradients</w:t>
      </w:r>
      <w:proofErr w:type="spellEnd"/>
      <w:r w:rsidRPr="008F279E">
        <w:t>=20.0,</w:t>
      </w:r>
    </w:p>
    <w:p w14:paraId="0CB5B0F1" w14:textId="77777777" w:rsidR="00ED067E" w:rsidRPr="008F279E" w:rsidRDefault="00ED067E">
      <w:pPr>
        <w:pStyle w:val="CodePACKT"/>
        <w:pPrChange w:id="1556" w:author="Dattatraya More" w:date="2017-08-02T14:28:00Z">
          <w:pPr>
            <w:spacing w:after="240"/>
            <w:contextualSpacing/>
          </w:pPr>
        </w:pPrChange>
      </w:pPr>
      <w:r w:rsidRPr="008F279E">
        <w:t xml:space="preserve">                                                    </w:t>
      </w:r>
      <w:proofErr w:type="gramStart"/>
      <w:r w:rsidRPr="008F279E">
        <w:t>name</w:t>
      </w:r>
      <w:proofErr w:type="gramEnd"/>
      <w:r w:rsidRPr="008F279E">
        <w:t>='</w:t>
      </w:r>
      <w:proofErr w:type="spellStart"/>
      <w:r w:rsidRPr="008F279E">
        <w:t>d_optimize_loss</w:t>
      </w:r>
      <w:proofErr w:type="spellEnd"/>
      <w:r w:rsidRPr="008F279E">
        <w:t>',</w:t>
      </w:r>
    </w:p>
    <w:p w14:paraId="3151C0CE" w14:textId="77777777" w:rsidR="00ED067E" w:rsidRPr="008F279E" w:rsidRDefault="00ED067E">
      <w:pPr>
        <w:pStyle w:val="CodePACKT"/>
        <w:pPrChange w:id="1557" w:author="Dattatraya More" w:date="2017-08-02T14:28:00Z">
          <w:pPr>
            <w:spacing w:after="240"/>
            <w:contextualSpacing/>
          </w:pPr>
        </w:pPrChange>
      </w:pPr>
      <w:r w:rsidRPr="008F279E">
        <w:t xml:space="preserve">                                                    </w:t>
      </w:r>
      <w:proofErr w:type="gramStart"/>
      <w:r w:rsidRPr="008F279E">
        <w:t>variables=</w:t>
      </w:r>
      <w:proofErr w:type="spellStart"/>
      <w:proofErr w:type="gramEnd"/>
      <w:r w:rsidRPr="008F279E">
        <w:t>d_var</w:t>
      </w:r>
      <w:proofErr w:type="spellEnd"/>
    </w:p>
    <w:p w14:paraId="285E5B9B" w14:textId="77777777" w:rsidR="00ED067E" w:rsidRPr="008F279E" w:rsidRDefault="00ED067E">
      <w:pPr>
        <w:pStyle w:val="CodePACKT"/>
        <w:pPrChange w:id="1558" w:author="Dattatraya More" w:date="2017-08-02T14:28:00Z">
          <w:pPr>
            <w:spacing w:after="240"/>
            <w:contextualSpacing/>
          </w:pPr>
        </w:pPrChange>
      </w:pPr>
      <w:r w:rsidRPr="008F279E">
        <w:t xml:space="preserve">                                                )</w:t>
      </w:r>
    </w:p>
    <w:p w14:paraId="4B346BD6" w14:textId="77777777" w:rsidR="00416A37" w:rsidRPr="008F279E" w:rsidRDefault="00416A37">
      <w:pPr>
        <w:pStyle w:val="CodePACKT"/>
        <w:pPrChange w:id="1559" w:author="Dattatraya More" w:date="2017-08-02T14:28:00Z">
          <w:pPr>
            <w:spacing w:after="240"/>
            <w:contextualSpacing/>
          </w:pPr>
        </w:pPrChange>
      </w:pPr>
    </w:p>
    <w:p w14:paraId="46ED08B3" w14:textId="77777777" w:rsidR="00ED067E" w:rsidRPr="008F279E" w:rsidRDefault="00ED067E">
      <w:pPr>
        <w:pStyle w:val="CodePACKT"/>
        <w:pPrChange w:id="1560" w:author="Dattatraya More" w:date="2017-08-02T14:28:00Z">
          <w:pPr>
            <w:spacing w:after="240"/>
            <w:contextualSpacing/>
          </w:pPr>
        </w:pPrChange>
      </w:pPr>
    </w:p>
    <w:p w14:paraId="2EFA41A7" w14:textId="3519D692" w:rsidR="00416A37" w:rsidRPr="008F279E" w:rsidRDefault="00416A37">
      <w:pPr>
        <w:pStyle w:val="CodePACKT"/>
        <w:pPrChange w:id="1561" w:author="Dattatraya More" w:date="2017-08-02T14:28:00Z">
          <w:pPr>
            <w:spacing w:after="240"/>
            <w:contextualSpacing/>
          </w:pPr>
        </w:pPrChange>
      </w:pPr>
      <w:r w:rsidRPr="008F279E">
        <w:t># Optimizer for generator</w:t>
      </w:r>
    </w:p>
    <w:p w14:paraId="0E738822" w14:textId="68E36671" w:rsidR="00ED067E" w:rsidRPr="008F279E" w:rsidRDefault="00ED067E">
      <w:pPr>
        <w:pStyle w:val="CodePACKT"/>
        <w:pPrChange w:id="1562" w:author="Dattatraya More" w:date="2017-08-02T14:28:00Z">
          <w:pPr>
            <w:spacing w:after="240"/>
            <w:contextualSpacing/>
          </w:pPr>
        </w:pPrChange>
      </w:pPr>
      <w:proofErr w:type="spellStart"/>
      <w:r w:rsidRPr="008F279E">
        <w:lastRenderedPageBreak/>
        <w:t>self.g_optimizer</w:t>
      </w:r>
      <w:proofErr w:type="spellEnd"/>
      <w:r w:rsidRPr="008F279E">
        <w:t xml:space="preserve"> = </w:t>
      </w:r>
      <w:proofErr w:type="spellStart"/>
      <w:r w:rsidRPr="008F279E">
        <w:t>tf.contrib.layers.optimize_</w:t>
      </w:r>
      <w:proofErr w:type="gramStart"/>
      <w:r w:rsidRPr="008F279E">
        <w:t>loss</w:t>
      </w:r>
      <w:proofErr w:type="spellEnd"/>
      <w:r w:rsidRPr="008F279E">
        <w:t>(</w:t>
      </w:r>
      <w:proofErr w:type="gramEnd"/>
    </w:p>
    <w:p w14:paraId="013A304F" w14:textId="77777777" w:rsidR="00ED067E" w:rsidRPr="008F279E" w:rsidRDefault="00ED067E">
      <w:pPr>
        <w:pStyle w:val="CodePACKT"/>
        <w:pPrChange w:id="1563" w:author="Dattatraya More" w:date="2017-08-02T14:28:00Z">
          <w:pPr>
            <w:spacing w:after="240"/>
            <w:contextualSpacing/>
          </w:pPr>
        </w:pPrChange>
      </w:pPr>
      <w:r w:rsidRPr="008F279E">
        <w:t xml:space="preserve">                                                    </w:t>
      </w:r>
      <w:proofErr w:type="gramStart"/>
      <w:r w:rsidRPr="008F279E">
        <w:t>loss=</w:t>
      </w:r>
      <w:proofErr w:type="spellStart"/>
      <w:proofErr w:type="gramEnd"/>
      <w:r w:rsidRPr="008F279E">
        <w:t>self.model.g_loss</w:t>
      </w:r>
      <w:proofErr w:type="spellEnd"/>
      <w:r w:rsidRPr="008F279E">
        <w:t>,</w:t>
      </w:r>
    </w:p>
    <w:p w14:paraId="305C03C4" w14:textId="77777777" w:rsidR="00ED067E" w:rsidRPr="008F279E" w:rsidRDefault="00ED067E">
      <w:pPr>
        <w:pStyle w:val="CodePACKT"/>
        <w:pPrChange w:id="1564" w:author="Dattatraya More" w:date="2017-08-02T14:28:00Z">
          <w:pPr>
            <w:spacing w:after="240"/>
            <w:contextualSpacing/>
          </w:pPr>
        </w:pPrChange>
      </w:pPr>
      <w:r w:rsidRPr="008F279E">
        <w:t xml:space="preserve">                                                    </w:t>
      </w:r>
      <w:proofErr w:type="spellStart"/>
      <w:r w:rsidRPr="008F279E">
        <w:t>global_step</w:t>
      </w:r>
      <w:proofErr w:type="spellEnd"/>
      <w:r w:rsidRPr="008F279E">
        <w:t>=</w:t>
      </w:r>
      <w:proofErr w:type="spellStart"/>
      <w:r w:rsidRPr="008F279E">
        <w:t>self.global_step</w:t>
      </w:r>
      <w:proofErr w:type="spellEnd"/>
      <w:r w:rsidRPr="008F279E">
        <w:t>,</w:t>
      </w:r>
    </w:p>
    <w:p w14:paraId="55095177" w14:textId="77777777" w:rsidR="00ED067E" w:rsidRPr="008F279E" w:rsidRDefault="00ED067E">
      <w:pPr>
        <w:pStyle w:val="CodePACKT"/>
        <w:pPrChange w:id="1565" w:author="Dattatraya More" w:date="2017-08-02T14:28:00Z">
          <w:pPr>
            <w:spacing w:after="240"/>
            <w:contextualSpacing/>
          </w:pPr>
        </w:pPrChange>
      </w:pPr>
      <w:r w:rsidRPr="008F279E">
        <w:t xml:space="preserve">                                                    </w:t>
      </w:r>
      <w:proofErr w:type="spellStart"/>
      <w:r w:rsidRPr="008F279E">
        <w:t>learning_rate</w:t>
      </w:r>
      <w:proofErr w:type="spellEnd"/>
      <w:r w:rsidRPr="008F279E">
        <w:t>=</w:t>
      </w:r>
      <w:proofErr w:type="spellStart"/>
      <w:r w:rsidRPr="008F279E">
        <w:t>self.learning_rate</w:t>
      </w:r>
      <w:proofErr w:type="spellEnd"/>
      <w:r w:rsidRPr="008F279E">
        <w:t>,</w:t>
      </w:r>
    </w:p>
    <w:p w14:paraId="618730B6" w14:textId="77777777" w:rsidR="00ED067E" w:rsidRPr="008F279E" w:rsidRDefault="00ED067E">
      <w:pPr>
        <w:pStyle w:val="CodePACKT"/>
        <w:pPrChange w:id="1566" w:author="Dattatraya More" w:date="2017-08-02T14:28:00Z">
          <w:pPr>
            <w:spacing w:after="240"/>
            <w:contextualSpacing/>
          </w:pPr>
        </w:pPrChange>
      </w:pPr>
      <w:r w:rsidRPr="008F279E">
        <w:t xml:space="preserve">                                                    </w:t>
      </w:r>
      <w:proofErr w:type="gramStart"/>
      <w:r w:rsidRPr="008F279E">
        <w:t>optimizer=</w:t>
      </w:r>
      <w:proofErr w:type="spellStart"/>
      <w:proofErr w:type="gramEnd"/>
      <w:r w:rsidRPr="008F279E">
        <w:t>tf.train.AdamOptimizer</w:t>
      </w:r>
      <w:proofErr w:type="spellEnd"/>
      <w:r w:rsidRPr="008F279E">
        <w:t>(</w:t>
      </w:r>
      <w:proofErr w:type="spellStart"/>
      <w:r w:rsidRPr="008F279E">
        <w:t>beta1</w:t>
      </w:r>
      <w:proofErr w:type="spellEnd"/>
      <w:r w:rsidRPr="008F279E">
        <w:t>=0.5),</w:t>
      </w:r>
    </w:p>
    <w:p w14:paraId="1A649C9F" w14:textId="77777777" w:rsidR="00ED067E" w:rsidRPr="008F279E" w:rsidRDefault="00ED067E">
      <w:pPr>
        <w:pStyle w:val="CodePACKT"/>
        <w:pPrChange w:id="1567" w:author="Dattatraya More" w:date="2017-08-02T14:28:00Z">
          <w:pPr>
            <w:spacing w:after="240"/>
            <w:contextualSpacing/>
          </w:pPr>
        </w:pPrChange>
      </w:pPr>
      <w:r w:rsidRPr="008F279E">
        <w:t xml:space="preserve">                                                    </w:t>
      </w:r>
      <w:proofErr w:type="spellStart"/>
      <w:r w:rsidRPr="008F279E">
        <w:t>clip_gradients</w:t>
      </w:r>
      <w:proofErr w:type="spellEnd"/>
      <w:r w:rsidRPr="008F279E">
        <w:t>=20.0,</w:t>
      </w:r>
    </w:p>
    <w:p w14:paraId="20D945D2" w14:textId="77777777" w:rsidR="00ED067E" w:rsidRPr="008F279E" w:rsidRDefault="00ED067E">
      <w:pPr>
        <w:pStyle w:val="CodePACKT"/>
        <w:pPrChange w:id="1568" w:author="Dattatraya More" w:date="2017-08-02T14:28:00Z">
          <w:pPr>
            <w:spacing w:after="240"/>
            <w:contextualSpacing/>
          </w:pPr>
        </w:pPrChange>
      </w:pPr>
      <w:r w:rsidRPr="008F279E">
        <w:t xml:space="preserve">                                                    </w:t>
      </w:r>
      <w:proofErr w:type="gramStart"/>
      <w:r w:rsidRPr="008F279E">
        <w:t>name</w:t>
      </w:r>
      <w:proofErr w:type="gramEnd"/>
      <w:r w:rsidRPr="008F279E">
        <w:t>='</w:t>
      </w:r>
      <w:proofErr w:type="spellStart"/>
      <w:r w:rsidRPr="008F279E">
        <w:t>g_optimize_loss</w:t>
      </w:r>
      <w:proofErr w:type="spellEnd"/>
      <w:r w:rsidRPr="008F279E">
        <w:t>',</w:t>
      </w:r>
    </w:p>
    <w:p w14:paraId="4A585CC2" w14:textId="77777777" w:rsidR="00ED067E" w:rsidRPr="008F279E" w:rsidRDefault="00ED067E">
      <w:pPr>
        <w:pStyle w:val="CodePACKT"/>
        <w:pPrChange w:id="1569" w:author="Dattatraya More" w:date="2017-08-02T14:28:00Z">
          <w:pPr>
            <w:spacing w:after="240"/>
            <w:contextualSpacing/>
          </w:pPr>
        </w:pPrChange>
      </w:pPr>
      <w:r w:rsidRPr="008F279E">
        <w:t xml:space="preserve">                                                    </w:t>
      </w:r>
      <w:proofErr w:type="gramStart"/>
      <w:r w:rsidRPr="008F279E">
        <w:t>variables=</w:t>
      </w:r>
      <w:proofErr w:type="spellStart"/>
      <w:proofErr w:type="gramEnd"/>
      <w:r w:rsidRPr="008F279E">
        <w:t>g_var</w:t>
      </w:r>
      <w:proofErr w:type="spellEnd"/>
    </w:p>
    <w:p w14:paraId="3AEB65A7" w14:textId="77777777" w:rsidR="00ED067E" w:rsidRPr="008F279E" w:rsidRDefault="00ED067E">
      <w:pPr>
        <w:pStyle w:val="CodePACKT"/>
        <w:pPrChange w:id="1570" w:author="Dattatraya More" w:date="2017-08-02T14:28:00Z">
          <w:pPr>
            <w:spacing w:after="240"/>
            <w:contextualSpacing/>
          </w:pPr>
        </w:pPrChange>
      </w:pPr>
      <w:r w:rsidRPr="008F279E">
        <w:t xml:space="preserve">                                                )</w:t>
      </w:r>
    </w:p>
    <w:p w14:paraId="69552753" w14:textId="0B3D5170" w:rsidR="00ED067E" w:rsidRPr="008F279E" w:rsidRDefault="00762D32">
      <w:pPr>
        <w:pStyle w:val="NormalPACKT"/>
        <w:pPrChange w:id="1571" w:author="Dattatraya More" w:date="2017-08-02T14:28:00Z">
          <w:pPr>
            <w:spacing w:after="240"/>
            <w:contextualSpacing/>
          </w:pPr>
        </w:pPrChange>
      </w:pPr>
      <w:r w:rsidRPr="008F279E">
        <w:t>Finally, both the supervised loss (</w:t>
      </w:r>
      <w:proofErr w:type="spellStart"/>
      <w:r w:rsidRPr="008F279E">
        <w:t>s_loss</w:t>
      </w:r>
      <w:proofErr w:type="spellEnd"/>
      <w:r w:rsidRPr="008F279E">
        <w:t>) and generative adversarial loss [which is the combination of discriminator loss (</w:t>
      </w:r>
      <w:proofErr w:type="spellStart"/>
      <w:r w:rsidRPr="008F279E">
        <w:t>d_loss</w:t>
      </w:r>
      <w:proofErr w:type="spellEnd"/>
      <w:r w:rsidRPr="008F279E">
        <w:t>) and generator loss (</w:t>
      </w:r>
      <w:proofErr w:type="spellStart"/>
      <w:r w:rsidRPr="008F279E">
        <w:t>g_loss</w:t>
      </w:r>
      <w:proofErr w:type="spellEnd"/>
      <w:r w:rsidRPr="008F279E">
        <w:t>)] are trained jointly to minimize the total loss.</w:t>
      </w:r>
    </w:p>
    <w:p w14:paraId="76DDF562" w14:textId="77777777" w:rsidR="00416A37" w:rsidRDefault="00416A37" w:rsidP="00ED067E">
      <w:pPr>
        <w:spacing w:after="240"/>
        <w:contextualSpacing/>
        <w:rPr>
          <w:rFonts w:asciiTheme="minorHAnsi" w:hAnsiTheme="minorHAnsi"/>
          <w:sz w:val="18"/>
          <w:szCs w:val="18"/>
        </w:rPr>
      </w:pPr>
    </w:p>
    <w:p w14:paraId="18A5CDBF" w14:textId="3C1BA5DD" w:rsidR="00ED067E" w:rsidRPr="00B321AC" w:rsidRDefault="00ED067E">
      <w:pPr>
        <w:pStyle w:val="CodePACKT"/>
        <w:pPrChange w:id="1572" w:author="Dattatraya More" w:date="2017-08-02T14:28:00Z">
          <w:pPr>
            <w:spacing w:after="240"/>
            <w:contextualSpacing/>
          </w:pPr>
        </w:pPrChange>
      </w:pPr>
      <w:proofErr w:type="gramStart"/>
      <w:r w:rsidRPr="00B321AC">
        <w:t>for</w:t>
      </w:r>
      <w:proofErr w:type="gramEnd"/>
      <w:r w:rsidRPr="00B321AC">
        <w:t xml:space="preserve"> s in </w:t>
      </w:r>
      <w:proofErr w:type="spellStart"/>
      <w:r w:rsidRPr="00B321AC">
        <w:t>xrange</w:t>
      </w:r>
      <w:proofErr w:type="spellEnd"/>
      <w:r w:rsidRPr="00B321AC">
        <w:t>(</w:t>
      </w:r>
      <w:proofErr w:type="spellStart"/>
      <w:r w:rsidRPr="00B321AC">
        <w:t>max_steps</w:t>
      </w:r>
      <w:proofErr w:type="spellEnd"/>
      <w:r w:rsidRPr="00B321AC">
        <w:t>):</w:t>
      </w:r>
    </w:p>
    <w:p w14:paraId="2BD2CEF0" w14:textId="6B1271EE" w:rsidR="00ED067E" w:rsidRPr="008F279E" w:rsidRDefault="00ED067E">
      <w:pPr>
        <w:pStyle w:val="CodePACKT"/>
        <w:pPrChange w:id="1573" w:author="Dattatraya More" w:date="2017-08-02T14:28:00Z">
          <w:pPr>
            <w:spacing w:after="240"/>
            <w:contextualSpacing/>
          </w:pPr>
        </w:pPrChange>
      </w:pPr>
      <w:r w:rsidRPr="008F279E">
        <w:t xml:space="preserve">             </w:t>
      </w:r>
      <w:proofErr w:type="gramStart"/>
      <w:r w:rsidRPr="008F279E">
        <w:t>step</w:t>
      </w:r>
      <w:proofErr w:type="gramEnd"/>
      <w:r w:rsidRPr="008F279E">
        <w:t xml:space="preserve">, accuracy, summary, </w:t>
      </w:r>
      <w:proofErr w:type="spellStart"/>
      <w:r w:rsidRPr="008F279E">
        <w:t>d_loss</w:t>
      </w:r>
      <w:proofErr w:type="spellEnd"/>
      <w:r w:rsidRPr="008F279E">
        <w:t xml:space="preserve">, </w:t>
      </w:r>
      <w:proofErr w:type="spellStart"/>
      <w:r w:rsidRPr="008F279E">
        <w:t>g_loss</w:t>
      </w:r>
      <w:proofErr w:type="spellEnd"/>
      <w:r w:rsidRPr="008F279E">
        <w:t xml:space="preserve">, </w:t>
      </w:r>
      <w:proofErr w:type="spellStart"/>
      <w:r w:rsidRPr="008F279E">
        <w:t>s_loss</w:t>
      </w:r>
      <w:proofErr w:type="spellEnd"/>
      <w:r w:rsidRPr="008F279E">
        <w:t xml:space="preserve">, </w:t>
      </w:r>
      <w:proofErr w:type="spellStart"/>
      <w:r w:rsidRPr="008F279E">
        <w:t>step_time</w:t>
      </w:r>
      <w:proofErr w:type="spellEnd"/>
      <w:r w:rsidRPr="008F279E">
        <w:t xml:space="preserve">, </w:t>
      </w:r>
      <w:proofErr w:type="spellStart"/>
      <w:r w:rsidRPr="008F279E">
        <w:t>prediction_train</w:t>
      </w:r>
      <w:proofErr w:type="spellEnd"/>
      <w:r w:rsidRPr="008F279E">
        <w:t xml:space="preserve">, </w:t>
      </w:r>
      <w:proofErr w:type="spellStart"/>
      <w:r w:rsidRPr="008F279E">
        <w:t>gt_train</w:t>
      </w:r>
      <w:proofErr w:type="spellEnd"/>
      <w:r w:rsidRPr="008F279E">
        <w:t xml:space="preserve">, </w:t>
      </w:r>
      <w:proofErr w:type="spellStart"/>
      <w:r w:rsidRPr="008F279E">
        <w:t>g_img</w:t>
      </w:r>
      <w:proofErr w:type="spellEnd"/>
      <w:r w:rsidRPr="008F279E">
        <w:t xml:space="preserve"> = \</w:t>
      </w:r>
    </w:p>
    <w:p w14:paraId="515989A7" w14:textId="3DA9ACA6" w:rsidR="00ED067E" w:rsidRPr="008F279E" w:rsidRDefault="00ED067E">
      <w:pPr>
        <w:pStyle w:val="CodePACKT"/>
        <w:pPrChange w:id="1574" w:author="Dattatraya More" w:date="2017-08-02T14:28:00Z">
          <w:pPr>
            <w:spacing w:after="240"/>
            <w:contextualSpacing/>
          </w:pPr>
        </w:pPrChange>
      </w:pPr>
      <w:r w:rsidRPr="008F279E">
        <w:t xml:space="preserve">               </w:t>
      </w:r>
      <w:proofErr w:type="spellStart"/>
      <w:r w:rsidRPr="008F279E">
        <w:t>self.run_single_</w:t>
      </w:r>
      <w:proofErr w:type="gramStart"/>
      <w:r w:rsidRPr="008F279E">
        <w:t>step</w:t>
      </w:r>
      <w:proofErr w:type="spellEnd"/>
      <w:r w:rsidRPr="008F279E">
        <w:t>(</w:t>
      </w:r>
      <w:proofErr w:type="spellStart"/>
      <w:proofErr w:type="gramEnd"/>
      <w:r w:rsidRPr="008F279E">
        <w:t>self.batch_train</w:t>
      </w:r>
      <w:proofErr w:type="spellEnd"/>
      <w:r w:rsidRPr="008F279E">
        <w:t xml:space="preserve">, step=s, </w:t>
      </w:r>
      <w:proofErr w:type="spellStart"/>
      <w:r w:rsidRPr="008F279E">
        <w:t>is_train</w:t>
      </w:r>
      <w:proofErr w:type="spellEnd"/>
      <w:r w:rsidRPr="008F279E">
        <w:t>=True)</w:t>
      </w:r>
    </w:p>
    <w:p w14:paraId="34637B65" w14:textId="77777777" w:rsidR="00F1191C" w:rsidRDefault="00F1191C" w:rsidP="00FB5B81">
      <w:pPr>
        <w:spacing w:after="240"/>
      </w:pPr>
    </w:p>
    <w:p w14:paraId="6EE5CAEB" w14:textId="5AE50CF0" w:rsidR="002A308F" w:rsidRPr="008F279E" w:rsidRDefault="00EB0E6E">
      <w:pPr>
        <w:pStyle w:val="NormalPACKT"/>
        <w:pPrChange w:id="1575" w:author="Dattatraya More" w:date="2017-08-02T14:28:00Z">
          <w:pPr>
            <w:spacing w:after="240"/>
          </w:pPr>
        </w:pPrChange>
      </w:pPr>
      <w:r w:rsidRPr="00B321AC">
        <w:t xml:space="preserve">The output </w:t>
      </w:r>
      <w:r w:rsidR="00824E07" w:rsidRPr="008F279E">
        <w:t xml:space="preserve">of </w:t>
      </w:r>
      <w:r w:rsidRPr="008F279E">
        <w:t xml:space="preserve">generated </w:t>
      </w:r>
      <w:r w:rsidR="00824E07" w:rsidRPr="008F279E">
        <w:t xml:space="preserve">samples </w:t>
      </w:r>
      <w:r w:rsidRPr="008F279E">
        <w:t>after 150 epochs as follows:</w:t>
      </w:r>
    </w:p>
    <w:p w14:paraId="5CB0D50B" w14:textId="1918615D" w:rsidR="00EB0E6E" w:rsidRPr="00FB5B81" w:rsidRDefault="00EB0E6E">
      <w:pPr>
        <w:pStyle w:val="FigurePACKT"/>
        <w:pPrChange w:id="1576" w:author="Dattatraya More" w:date="2017-08-02T14:28:00Z">
          <w:pPr>
            <w:spacing w:after="240"/>
          </w:pPr>
        </w:pPrChange>
      </w:pPr>
      <w:r w:rsidRPr="009A0C79">
        <w:rPr>
          <w:noProof/>
          <w:lang w:val="en-IN" w:eastAsia="en-IN"/>
        </w:rPr>
        <w:lastRenderedPageBreak/>
        <w:drawing>
          <wp:inline distT="0" distB="0" distL="0" distR="0" wp14:anchorId="08D5793A" wp14:editId="01A1EDC1">
            <wp:extent cx="2946763" cy="2998659"/>
            <wp:effectExtent l="0" t="0" r="0" b="0"/>
            <wp:docPr id="45" name="Picture 45" descr="../../../Screen%20Shot%202017-07-27%20at%202.0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7-27%20at%202.04.55%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53795" cy="3005815"/>
                    </a:xfrm>
                    <a:prstGeom prst="rect">
                      <a:avLst/>
                    </a:prstGeom>
                    <a:noFill/>
                    <a:ln>
                      <a:noFill/>
                    </a:ln>
                  </pic:spPr>
                </pic:pic>
              </a:graphicData>
            </a:graphic>
          </wp:inline>
        </w:drawing>
      </w:r>
    </w:p>
    <w:p w14:paraId="77D471A3" w14:textId="1C7B605B" w:rsidR="004E643E" w:rsidRPr="007B34E0" w:rsidRDefault="004E643E" w:rsidP="004E643E">
      <w:pPr>
        <w:pStyle w:val="LayoutInformationPACKT"/>
      </w:pPr>
      <w:proofErr w:type="spellStart"/>
      <w:r>
        <w:t>B08086_01_40.png</w:t>
      </w:r>
      <w:proofErr w:type="spellEnd"/>
    </w:p>
    <w:p w14:paraId="7F5ED37F" w14:textId="25B213C4" w:rsidR="00283D86" w:rsidRDefault="00D0778E">
      <w:pPr>
        <w:pStyle w:val="Heading1"/>
        <w:rPr>
          <w:rFonts w:eastAsiaTheme="minorHAnsi"/>
        </w:rPr>
        <w:pPrChange w:id="1577" w:author="Dattatraya More" w:date="2017-08-02T14:29:00Z">
          <w:pPr>
            <w:pStyle w:val="Heading2"/>
          </w:pPr>
        </w:pPrChange>
      </w:pPr>
      <w:del w:id="1578" w:author="Microsoft Office User" w:date="2017-08-05T06:32:00Z">
        <w:r w:rsidRPr="00D0778E" w:rsidDel="000D68E9">
          <w:rPr>
            <w:rFonts w:eastAsiaTheme="minorHAnsi"/>
          </w:rPr>
          <w:delText xml:space="preserve">Why </w:delText>
        </w:r>
      </w:del>
      <w:ins w:id="1579" w:author="Microsoft Office User" w:date="2017-08-05T06:32:00Z">
        <w:r w:rsidR="000D68E9">
          <w:rPr>
            <w:rFonts w:eastAsiaTheme="minorHAnsi"/>
          </w:rPr>
          <w:t xml:space="preserve">Challenges of </w:t>
        </w:r>
      </w:ins>
      <w:proofErr w:type="spellStart"/>
      <w:r w:rsidRPr="00D0778E">
        <w:rPr>
          <w:rFonts w:eastAsiaTheme="minorHAnsi"/>
        </w:rPr>
        <w:t>GAN</w:t>
      </w:r>
      <w:proofErr w:type="spellEnd"/>
      <w:r w:rsidRPr="00D0778E">
        <w:rPr>
          <w:rFonts w:eastAsiaTheme="minorHAnsi"/>
        </w:rPr>
        <w:t xml:space="preserve"> models</w:t>
      </w:r>
      <w:del w:id="1580" w:author="Microsoft Office User" w:date="2017-08-05T06:33:00Z">
        <w:r w:rsidRPr="00D0778E" w:rsidDel="000D68E9">
          <w:rPr>
            <w:rFonts w:eastAsiaTheme="minorHAnsi"/>
          </w:rPr>
          <w:delText xml:space="preserve"> </w:delText>
        </w:r>
      </w:del>
      <w:del w:id="1581" w:author="Microsoft Office User" w:date="2017-08-05T06:32:00Z">
        <w:r w:rsidRPr="00D0778E" w:rsidDel="000D68E9">
          <w:rPr>
            <w:rFonts w:eastAsiaTheme="minorHAnsi"/>
          </w:rPr>
          <w:delText>are hard to train?</w:delText>
        </w:r>
      </w:del>
    </w:p>
    <w:p w14:paraId="30142A94" w14:textId="4EACF5BF" w:rsidR="004E07E3" w:rsidRPr="008F279E" w:rsidRDefault="004E07E3">
      <w:pPr>
        <w:pStyle w:val="NormalPACKT"/>
        <w:pPrChange w:id="1582" w:author="Dattatraya More" w:date="2017-08-02T14:29:00Z">
          <w:pPr>
            <w:spacing w:after="240"/>
          </w:pPr>
        </w:pPrChange>
      </w:pPr>
      <w:r w:rsidRPr="00B321AC">
        <w:t xml:space="preserve">Training a </w:t>
      </w:r>
      <w:proofErr w:type="spellStart"/>
      <w:r w:rsidRPr="00B321AC">
        <w:t>GAN</w:t>
      </w:r>
      <w:proofErr w:type="spellEnd"/>
      <w:r w:rsidRPr="00B321AC">
        <w:t xml:space="preserve"> is </w:t>
      </w:r>
      <w:r w:rsidRPr="008F279E">
        <w:t>basically about two networks </w:t>
      </w:r>
      <w:r w:rsidR="00533F66" w:rsidRPr="008F279E">
        <w:t xml:space="preserve">generator </w:t>
      </w:r>
      <w:proofErr w:type="gramStart"/>
      <w:r w:rsidRPr="008F279E">
        <w:t>G(</w:t>
      </w:r>
      <w:proofErr w:type="gramEnd"/>
      <w:r w:rsidRPr="008F279E">
        <w:t>z) and </w:t>
      </w:r>
      <w:r w:rsidR="00533F66" w:rsidRPr="008F279E">
        <w:t xml:space="preserve">discriminator </w:t>
      </w:r>
      <w:r w:rsidRPr="008F279E">
        <w:t xml:space="preserve">D(z) trying to race against each other and trying to </w:t>
      </w:r>
      <w:r w:rsidR="00533F66" w:rsidRPr="008F279E">
        <w:t xml:space="preserve">reach an optimum, </w:t>
      </w:r>
      <w:r w:rsidRPr="008F279E">
        <w:t>more specifically a Nash equilibrium. The definition of Nash equilibrium as per Wikipedia:</w:t>
      </w:r>
    </w:p>
    <w:p w14:paraId="5F5A8E5B" w14:textId="1E0FE6E9" w:rsidR="004E07E3" w:rsidRPr="008F279E" w:rsidRDefault="004E07E3">
      <w:pPr>
        <w:pStyle w:val="NormalPACKT"/>
        <w:pPrChange w:id="1583" w:author="Dattatraya More" w:date="2017-08-02T14:29:00Z">
          <w:pPr>
            <w:shd w:val="clear" w:color="auto" w:fill="F2F2F2" w:themeFill="background1" w:themeFillShade="F2"/>
            <w:spacing w:after="240"/>
          </w:pPr>
        </w:pPrChange>
      </w:pPr>
      <w:r w:rsidRPr="008F279E">
        <w:t>(</w:t>
      </w:r>
      <w:proofErr w:type="gramStart"/>
      <w:r w:rsidRPr="008F279E">
        <w:t>in</w:t>
      </w:r>
      <w:proofErr w:type="gramEnd"/>
      <w:r w:rsidRPr="008F279E">
        <w:t xml:space="preserve"> economics and game theory) a stable state of a system involving the interaction of different participants, in which no participant can gain by a unilateral change of strategy if the strategies of the others remain unchanged.</w:t>
      </w:r>
    </w:p>
    <w:p w14:paraId="42564A6D" w14:textId="77777777" w:rsidR="004E07E3" w:rsidRPr="004E07E3" w:rsidRDefault="004E07E3" w:rsidP="004E07E3">
      <w:pPr>
        <w:rPr>
          <w:lang w:val="en-GB"/>
        </w:rPr>
      </w:pPr>
    </w:p>
    <w:p w14:paraId="73E49E07" w14:textId="0A2B93BF" w:rsidR="00283D86" w:rsidRPr="008F279E" w:rsidRDefault="00283D86">
      <w:pPr>
        <w:pStyle w:val="Heading2"/>
        <w:pPrChange w:id="1584" w:author="Dattatraya More" w:date="2017-08-02T14:29:00Z">
          <w:pPr/>
        </w:pPrChange>
      </w:pPr>
      <w:r w:rsidRPr="00B321AC">
        <w:t>Setup failure</w:t>
      </w:r>
      <w:r w:rsidR="00AC43F0" w:rsidRPr="00B321AC">
        <w:t xml:space="preserve"> and Bad Initialization</w:t>
      </w:r>
    </w:p>
    <w:p w14:paraId="1C4E5FC1" w14:textId="47F3574C" w:rsidR="00835CDE" w:rsidRPr="008F279E" w:rsidRDefault="00835CDE">
      <w:pPr>
        <w:pStyle w:val="NormalPACKT"/>
        <w:pPrChange w:id="1585" w:author="Dattatraya More" w:date="2017-08-02T14:29:00Z">
          <w:pPr/>
        </w:pPrChange>
      </w:pPr>
      <w:r w:rsidRPr="008F279E">
        <w:t xml:space="preserve">If you think about it, this is exactly what </w:t>
      </w:r>
      <w:proofErr w:type="spellStart"/>
      <w:r w:rsidRPr="008F279E">
        <w:t>GAN</w:t>
      </w:r>
      <w:proofErr w:type="spellEnd"/>
      <w:r w:rsidRPr="008F279E">
        <w:t xml:space="preserve"> is trying to do, the generator and discriminator reach a state where they cannot improve further given the other is kept </w:t>
      </w:r>
      <w:r w:rsidR="001A366E" w:rsidRPr="008F279E">
        <w:t>unchanged. Now</w:t>
      </w:r>
      <w:r w:rsidRPr="008F279E">
        <w:t xml:space="preserve"> the setup of gradient descent is to take a step in a direction that reduces the loss measure defined on the problem – but we are by no means enforcing the networks to reach Nash equilibrium in </w:t>
      </w:r>
      <w:proofErr w:type="spellStart"/>
      <w:r w:rsidRPr="008F279E">
        <w:t>GAN</w:t>
      </w:r>
      <w:proofErr w:type="spellEnd"/>
      <w:r w:rsidRPr="008F279E">
        <w:t xml:space="preserve"> which have non-convex objective with continuous high dimensional parameters. The networks try to take successive steps to </w:t>
      </w:r>
      <w:r w:rsidRPr="008F279E">
        <w:lastRenderedPageBreak/>
        <w:t xml:space="preserve">minimize a non-convex objective and end up in </w:t>
      </w:r>
      <w:r w:rsidR="00283D86" w:rsidRPr="008F279E">
        <w:t>an</w:t>
      </w:r>
      <w:r w:rsidRPr="008F279E">
        <w:t xml:space="preserve"> oscillating process rather than decreasing the underlying true objective. </w:t>
      </w:r>
    </w:p>
    <w:p w14:paraId="348FCE2A" w14:textId="1CB0D77C" w:rsidR="002340D1" w:rsidRPr="00B321AC" w:rsidRDefault="00B63913">
      <w:pPr>
        <w:pStyle w:val="NormalPACKT"/>
        <w:pPrChange w:id="1586" w:author="Dattatraya More" w:date="2017-08-02T14:29:00Z">
          <w:pPr>
            <w:spacing w:after="240"/>
          </w:pPr>
        </w:pPrChange>
      </w:pPr>
      <w:r w:rsidRPr="008F279E">
        <w:t>In most cases, when your discriminator attains a loss very close to zero, then right away you can figure out something is wrong with your model. But the biggest pain-point is figuring out what is wrong </w:t>
      </w:r>
      <w:r w:rsidR="004E07E3" w:rsidRPr="008F279E">
        <w:sym w:font="Wingdings" w:char="F04C"/>
      </w:r>
      <w:r w:rsidRPr="003349CA">
        <w:rPr>
          <w:rFonts w:ascii="Segoe UI Symbol" w:hAnsi="Segoe UI Symbol" w:cs="Segoe UI Symbol"/>
          <w:rPrChange w:id="1587" w:author="Dattatraya More" w:date="2017-08-02T14:29:00Z">
            <w:rPr>
              <w:bCs w:val="0"/>
            </w:rPr>
          </w:rPrChange>
        </w:rPr>
        <w:t>😩</w:t>
      </w:r>
    </w:p>
    <w:p w14:paraId="0D45CC09" w14:textId="5C05DEBB" w:rsidR="004E07E3" w:rsidRPr="008F279E" w:rsidRDefault="004E07E3">
      <w:pPr>
        <w:pStyle w:val="NormalPACKT"/>
        <w:pPrChange w:id="1588" w:author="Dattatraya More" w:date="2017-08-02T14:29:00Z">
          <w:pPr>
            <w:spacing w:after="240"/>
          </w:pPr>
        </w:pPrChange>
      </w:pPr>
      <w:r w:rsidRPr="008F279E">
        <w:t>Another</w:t>
      </w:r>
      <w:r w:rsidR="003146A3" w:rsidRPr="008F279E">
        <w:t xml:space="preserve"> practical thing done during the training of </w:t>
      </w:r>
      <w:proofErr w:type="spellStart"/>
      <w:r w:rsidR="003146A3" w:rsidRPr="008F279E">
        <w:t>GAN</w:t>
      </w:r>
      <w:proofErr w:type="spellEnd"/>
      <w:r w:rsidR="003146A3" w:rsidRPr="008F279E">
        <w:t xml:space="preserve"> is to purposefully make one of the network to stall or learn slower, so that the other network can catch up. And in most scenario, it's the generator that lags behind so we usually let the discriminator wait.</w:t>
      </w:r>
      <w:r w:rsidRPr="008F279E">
        <w:t xml:space="preserve"> </w:t>
      </w:r>
      <w:r w:rsidR="003146A3" w:rsidRPr="008F279E">
        <w:t>This might be fine to some extent but remember that for the generator to get better, it requires a good discriminator and vice versa. Ideally the system would want both the networks to learn at a rate where both get better over time. The ideal minimum loss for the discriminator is close to 0.5 - this is where the generated images are indistinguishable from the real images from the perspective of the discriminator</w:t>
      </w:r>
      <w:r w:rsidRPr="008F279E">
        <w:t>.</w:t>
      </w:r>
    </w:p>
    <w:p w14:paraId="029C1F14" w14:textId="77777777" w:rsidR="004E07E3" w:rsidRPr="004E07E3" w:rsidRDefault="004E07E3" w:rsidP="00B63913">
      <w:pPr>
        <w:spacing w:after="240"/>
        <w:rPr>
          <w:bCs w:val="0"/>
        </w:rPr>
      </w:pPr>
    </w:p>
    <w:p w14:paraId="18171267" w14:textId="01C0C008" w:rsidR="004E07E3" w:rsidRPr="008F279E" w:rsidRDefault="004E07E3">
      <w:pPr>
        <w:pStyle w:val="Heading2"/>
        <w:pPrChange w:id="1589" w:author="Dattatraya More" w:date="2017-08-02T14:29:00Z">
          <w:pPr/>
        </w:pPrChange>
      </w:pPr>
      <w:r w:rsidRPr="00B321AC">
        <w:t>Mode Collapse</w:t>
      </w:r>
    </w:p>
    <w:p w14:paraId="34FD7E58" w14:textId="33EB140D" w:rsidR="001A366E" w:rsidRPr="008F279E" w:rsidRDefault="004E07E3">
      <w:pPr>
        <w:pStyle w:val="NormalPACKT"/>
        <w:pPrChange w:id="1590" w:author="Dattatraya More" w:date="2017-08-02T14:29:00Z">
          <w:pPr/>
        </w:pPrChange>
      </w:pPr>
      <w:r w:rsidRPr="008F279E">
        <w:t>One</w:t>
      </w:r>
      <w:r w:rsidRPr="003349CA">
        <w:rPr>
          <w:rPrChange w:id="1591" w:author="Dattatraya More" w:date="2017-08-02T14:29:00Z">
            <w:rPr>
              <w:b/>
              <w:bCs w:val="0"/>
            </w:rPr>
          </w:rPrChange>
        </w:rPr>
        <w:t xml:space="preserve"> o</w:t>
      </w:r>
      <w:r w:rsidRPr="00B321AC">
        <w:t xml:space="preserve">f the main failure modes </w:t>
      </w:r>
      <w:r w:rsidR="001A366E" w:rsidRPr="008F279E">
        <w:t xml:space="preserve">with training a generative adversarial network is called </w:t>
      </w:r>
      <w:r w:rsidR="001A366E" w:rsidRPr="003349CA">
        <w:rPr>
          <w:rPrChange w:id="1592" w:author="Dattatraya More" w:date="2017-08-02T14:29:00Z">
            <w:rPr>
              <w:b/>
              <w:bCs w:val="0"/>
            </w:rPr>
          </w:rPrChange>
        </w:rPr>
        <w:t>mode collapse</w:t>
      </w:r>
      <w:r w:rsidR="001A366E" w:rsidRPr="00B321AC">
        <w:t xml:space="preserve"> or sometimes the </w:t>
      </w:r>
      <w:proofErr w:type="spellStart"/>
      <w:r w:rsidR="001A366E" w:rsidRPr="003349CA">
        <w:rPr>
          <w:rPrChange w:id="1593" w:author="Dattatraya More" w:date="2017-08-02T14:29:00Z">
            <w:rPr>
              <w:b/>
              <w:bCs w:val="0"/>
            </w:rPr>
          </w:rPrChange>
        </w:rPr>
        <w:t>helvetica</w:t>
      </w:r>
      <w:proofErr w:type="spellEnd"/>
      <w:r w:rsidR="001A366E" w:rsidRPr="003349CA">
        <w:rPr>
          <w:rPrChange w:id="1594" w:author="Dattatraya More" w:date="2017-08-02T14:29:00Z">
            <w:rPr>
              <w:b/>
              <w:bCs w:val="0"/>
            </w:rPr>
          </w:rPrChange>
        </w:rPr>
        <w:t xml:space="preserve"> scenario</w:t>
      </w:r>
      <w:r w:rsidR="001A366E" w:rsidRPr="00B321AC">
        <w:t>. The basic idea is that the generator can accidentally start to produce several copies of exactly the same image, so the reason is related to the game th</w:t>
      </w:r>
      <w:r w:rsidR="001A366E" w:rsidRPr="008F279E">
        <w:t>eory setup we can think of the way that we train generative adversarial networks as first maximizing with respect to the discriminator and then minimizing with respect to the generator. If we fully maximize with respect to the discriminator before we start to minimize with respect to the generator everything works out just fine. But if we go the other way around and we minimize with respect to the generator and then maximize with respect to the discriminator, everything will actually break and the reason is that if we hold the discriminator constant it will describe a single region in space as being the point that is most likely to be real rather than fake and then the generator will choose to map all noise input values to that same most likely to be real point.</w:t>
      </w:r>
    </w:p>
    <w:p w14:paraId="2900F421" w14:textId="7B31140D" w:rsidR="00A966C0" w:rsidDel="003349CA" w:rsidRDefault="00A966C0" w:rsidP="001A366E">
      <w:pPr>
        <w:rPr>
          <w:del w:id="1595" w:author="Dattatraya More" w:date="2017-08-02T14:29:00Z"/>
        </w:rPr>
      </w:pPr>
    </w:p>
    <w:p w14:paraId="0283B7C7" w14:textId="77777777" w:rsidR="000B0DF6" w:rsidRDefault="000B0DF6" w:rsidP="001A366E"/>
    <w:p w14:paraId="3952ACC0" w14:textId="77777777" w:rsidR="000B0DF6" w:rsidRPr="008F279E" w:rsidRDefault="000B0DF6">
      <w:pPr>
        <w:pStyle w:val="Heading2"/>
        <w:pPrChange w:id="1596" w:author="Dattatraya More" w:date="2017-08-02T14:29:00Z">
          <w:pPr/>
        </w:pPrChange>
      </w:pPr>
      <w:r w:rsidRPr="00B321AC">
        <w:t>Problem with Counting</w:t>
      </w:r>
    </w:p>
    <w:p w14:paraId="366A9DC6" w14:textId="065F62A7" w:rsidR="000B0DF6" w:rsidRPr="008F279E" w:rsidRDefault="000B0DF6">
      <w:pPr>
        <w:pStyle w:val="NormalPACKT"/>
        <w:pPrChange w:id="1597" w:author="Dattatraya More" w:date="2017-08-02T14:29:00Z">
          <w:pPr/>
        </w:pPrChange>
      </w:pPr>
      <w:proofErr w:type="spellStart"/>
      <w:r w:rsidRPr="008F279E">
        <w:t>GANs</w:t>
      </w:r>
      <w:proofErr w:type="spellEnd"/>
      <w:r w:rsidRPr="008F279E">
        <w:t xml:space="preserve"> </w:t>
      </w:r>
      <w:r w:rsidR="00790D99" w:rsidRPr="008F279E">
        <w:t xml:space="preserve">can </w:t>
      </w:r>
      <w:r w:rsidRPr="008F279E">
        <w:t xml:space="preserve">sometime </w:t>
      </w:r>
      <w:r w:rsidR="00790D99" w:rsidRPr="008F279E">
        <w:t xml:space="preserve">be far-sighted and </w:t>
      </w:r>
      <w:r w:rsidRPr="008F279E">
        <w:t>fails to differentiate</w:t>
      </w:r>
      <w:r w:rsidR="00790D99" w:rsidRPr="008F279E">
        <w:t xml:space="preserve"> the number of particular object</w:t>
      </w:r>
      <w:r w:rsidR="00AE3FC4" w:rsidRPr="008F279E">
        <w:t xml:space="preserve"> </w:t>
      </w:r>
      <w:r w:rsidR="001A6BED" w:rsidRPr="008F279E">
        <w:t xml:space="preserve">that should occur at a location. </w:t>
      </w:r>
      <w:r w:rsidRPr="008F279E">
        <w:t>As we can see below, it gives more number of eyes in the head than originally present.</w:t>
      </w:r>
    </w:p>
    <w:p w14:paraId="020E7D18" w14:textId="77777777" w:rsidR="000464A1" w:rsidRDefault="000464A1" w:rsidP="000B0DF6">
      <w:pPr>
        <w:rPr>
          <w:bCs w:val="0"/>
        </w:rPr>
      </w:pPr>
    </w:p>
    <w:p w14:paraId="1458484F" w14:textId="657E8B71" w:rsidR="001A6BED" w:rsidRPr="000B0DF6" w:rsidRDefault="000464A1">
      <w:pPr>
        <w:pStyle w:val="FigurePACKT"/>
        <w:pPrChange w:id="1598" w:author="Dattatraya More" w:date="2017-08-02T14:29:00Z">
          <w:pPr/>
        </w:pPrChange>
      </w:pPr>
      <w:r w:rsidRPr="009A0C79">
        <w:rPr>
          <w:noProof/>
          <w:lang w:val="en-IN" w:eastAsia="en-IN"/>
        </w:rPr>
        <w:lastRenderedPageBreak/>
        <w:drawing>
          <wp:inline distT="0" distB="0" distL="0" distR="0" wp14:anchorId="78271D78" wp14:editId="05680182">
            <wp:extent cx="4394835" cy="3330402"/>
            <wp:effectExtent l="0" t="0" r="0" b="0"/>
            <wp:docPr id="25" name="Picture 25" descr="../../../Screen%20Shot%202017-07-26%20at%205.12.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26%20at%205.12.23%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9497" cy="3341513"/>
                    </a:xfrm>
                    <a:prstGeom prst="rect">
                      <a:avLst/>
                    </a:prstGeom>
                    <a:noFill/>
                    <a:ln>
                      <a:noFill/>
                    </a:ln>
                  </pic:spPr>
                </pic:pic>
              </a:graphicData>
            </a:graphic>
          </wp:inline>
        </w:drawing>
      </w:r>
    </w:p>
    <w:p w14:paraId="0EA554EC" w14:textId="77777777" w:rsidR="00E676A1" w:rsidRPr="008F279E" w:rsidRDefault="00E676A1">
      <w:pPr>
        <w:pStyle w:val="FigureCaptionPACKT"/>
        <w:pPrChange w:id="1599" w:author="Dattatraya More" w:date="2017-08-02T14:29:00Z">
          <w:pPr/>
        </w:pPrChange>
      </w:pPr>
      <w:r w:rsidRPr="00B321AC">
        <w:t xml:space="preserve">Source: </w:t>
      </w:r>
      <w:r w:rsidRPr="008F279E">
        <w:t xml:space="preserve">NIPS 2016- </w:t>
      </w:r>
      <w:proofErr w:type="spellStart"/>
      <w:r w:rsidRPr="008F279E">
        <w:t>arXiv</w:t>
      </w:r>
      <w:proofErr w:type="spellEnd"/>
      <w:r w:rsidRPr="008F279E">
        <w:t>: 1701.00160, 2017</w:t>
      </w:r>
    </w:p>
    <w:p w14:paraId="7201097B" w14:textId="442C4F43" w:rsidR="004E643E" w:rsidRPr="007B34E0" w:rsidRDefault="004E643E" w:rsidP="004E643E">
      <w:pPr>
        <w:pStyle w:val="LayoutInformationPACKT"/>
      </w:pPr>
      <w:proofErr w:type="spellStart"/>
      <w:r>
        <w:t>B08086_01_41.png</w:t>
      </w:r>
      <w:proofErr w:type="spellEnd"/>
    </w:p>
    <w:p w14:paraId="00E1C349" w14:textId="77777777" w:rsidR="000464A1" w:rsidRDefault="000464A1" w:rsidP="000B0DF6">
      <w:pPr>
        <w:rPr>
          <w:b/>
          <w:bCs w:val="0"/>
        </w:rPr>
      </w:pPr>
    </w:p>
    <w:p w14:paraId="08949CC8" w14:textId="10954D32" w:rsidR="000464A1" w:rsidRPr="008F279E" w:rsidRDefault="000464A1">
      <w:pPr>
        <w:pStyle w:val="Heading2"/>
        <w:pPrChange w:id="1600" w:author="Dattatraya More" w:date="2017-08-02T14:29:00Z">
          <w:pPr/>
        </w:pPrChange>
      </w:pPr>
      <w:r w:rsidRPr="00B321AC">
        <w:t>Problems with Perspective</w:t>
      </w:r>
    </w:p>
    <w:p w14:paraId="5566A7B0" w14:textId="4B2C7161" w:rsidR="000464A1" w:rsidRPr="003349CA" w:rsidRDefault="000464A1">
      <w:pPr>
        <w:pStyle w:val="NormalPACKT"/>
        <w:rPr>
          <w:rPrChange w:id="1601" w:author="Dattatraya More" w:date="2017-08-02T14:29:00Z">
            <w:rPr>
              <w:shd w:val="clear" w:color="auto" w:fill="FFFFFF"/>
            </w:rPr>
          </w:rPrChange>
        </w:rPr>
        <w:pPrChange w:id="1602" w:author="Dattatraya More" w:date="2017-08-02T14:29:00Z">
          <w:pPr/>
        </w:pPrChange>
      </w:pPr>
      <w:proofErr w:type="spellStart"/>
      <w:r w:rsidRPr="003349CA">
        <w:rPr>
          <w:rPrChange w:id="1603" w:author="Dattatraya More" w:date="2017-08-02T14:29:00Z">
            <w:rPr>
              <w:bCs w:val="0"/>
              <w:shd w:val="clear" w:color="auto" w:fill="FFFFFF"/>
            </w:rPr>
          </w:rPrChange>
        </w:rPr>
        <w:t>GANs</w:t>
      </w:r>
      <w:proofErr w:type="spellEnd"/>
      <w:ins w:id="1604" w:author="Microsoft Office User" w:date="2017-08-04T20:27:00Z">
        <w:r w:rsidR="00436D06">
          <w:t xml:space="preserve"> </w:t>
        </w:r>
      </w:ins>
      <w:del w:id="1605" w:author="Microsoft Office User" w:date="2017-08-04T20:27:00Z">
        <w:r w:rsidRPr="003349CA" w:rsidDel="00436D06">
          <w:rPr>
            <w:rPrChange w:id="1606" w:author="Dattatraya More" w:date="2017-08-02T14:29:00Z">
              <w:rPr>
                <w:bCs w:val="0"/>
                <w:shd w:val="clear" w:color="auto" w:fill="FFFFFF"/>
              </w:rPr>
            </w:rPrChange>
          </w:rPr>
          <w:delText xml:space="preserve"> </w:delText>
        </w:r>
      </w:del>
      <w:ins w:id="1607" w:author="Microsoft Office User" w:date="2017-08-04T20:27:00Z">
        <w:r w:rsidR="00436D06">
          <w:t>sometime</w:t>
        </w:r>
      </w:ins>
      <w:ins w:id="1608" w:author="Microsoft Office User" w:date="2017-08-04T20:25:00Z">
        <w:r w:rsidR="00436D06">
          <w:t xml:space="preserve"> </w:t>
        </w:r>
      </w:ins>
      <w:ins w:id="1609" w:author="Microsoft Office User" w:date="2017-08-04T20:29:00Z">
        <w:r w:rsidR="00E17F35">
          <w:t xml:space="preserve">are </w:t>
        </w:r>
      </w:ins>
      <w:ins w:id="1610" w:author="Microsoft Office User" w:date="2017-08-04T20:25:00Z">
        <w:r w:rsidR="00436D06">
          <w:t xml:space="preserve">not capable of differentiating between front and back view and hence </w:t>
        </w:r>
      </w:ins>
      <w:ins w:id="1611" w:author="Microsoft Office User" w:date="2017-08-04T20:26:00Z">
        <w:r w:rsidR="00436D06">
          <w:t>fail to</w:t>
        </w:r>
      </w:ins>
      <w:ins w:id="1612" w:author="Microsoft Office User" w:date="2017-08-04T20:25:00Z">
        <w:r w:rsidR="00436D06">
          <w:t xml:space="preserve"> </w:t>
        </w:r>
      </w:ins>
      <w:ins w:id="1613" w:author="Microsoft Office User" w:date="2017-08-04T20:26:00Z">
        <w:r w:rsidR="00436D06">
          <w:t xml:space="preserve">adapt well with </w:t>
        </w:r>
        <w:proofErr w:type="spellStart"/>
        <w:r w:rsidR="00436D06">
          <w:t>3D</w:t>
        </w:r>
        <w:proofErr w:type="spellEnd"/>
        <w:r w:rsidR="00436D06">
          <w:t xml:space="preserve"> </w:t>
        </w:r>
        <w:proofErr w:type="gramStart"/>
        <w:r w:rsidR="00436D06">
          <w:t>objects</w:t>
        </w:r>
      </w:ins>
      <w:commentRangeStart w:id="1614"/>
      <w:commentRangeStart w:id="1615"/>
      <w:ins w:id="1616" w:author="Microsoft Office User" w:date="2017-08-04T20:27:00Z">
        <w:r w:rsidR="00436D06">
          <w:t xml:space="preserve"> </w:t>
        </w:r>
      </w:ins>
      <w:ins w:id="1617" w:author="Microsoft Office User" w:date="2017-08-04T20:28:00Z">
        <w:r w:rsidR="002D2459">
          <w:t xml:space="preserve"> while</w:t>
        </w:r>
        <w:proofErr w:type="gramEnd"/>
        <w:r w:rsidR="00436D06">
          <w:t xml:space="preserve"> generating </w:t>
        </w:r>
        <w:proofErr w:type="spellStart"/>
        <w:r w:rsidR="00436D06">
          <w:t>2D</w:t>
        </w:r>
        <w:proofErr w:type="spellEnd"/>
        <w:r w:rsidR="00436D06">
          <w:t xml:space="preserve"> representation from it </w:t>
        </w:r>
      </w:ins>
      <w:ins w:id="1618" w:author="Microsoft Office User" w:date="2017-08-04T20:27:00Z">
        <w:r w:rsidR="00436D06">
          <w:t>as</w:t>
        </w:r>
      </w:ins>
      <w:r w:rsidRPr="003349CA">
        <w:rPr>
          <w:rPrChange w:id="1619" w:author="Dattatraya More" w:date="2017-08-02T14:29:00Z">
            <w:rPr>
              <w:bCs w:val="0"/>
              <w:shd w:val="clear" w:color="auto" w:fill="FFFFFF"/>
            </w:rPr>
          </w:rPrChange>
        </w:rPr>
        <w:t xml:space="preserve"> shown below.</w:t>
      </w:r>
      <w:commentRangeEnd w:id="1614"/>
      <w:r w:rsidR="00BB0399">
        <w:rPr>
          <w:rStyle w:val="CommentReference"/>
          <w:rFonts w:ascii="Arial" w:hAnsi="Arial" w:cs="Arial"/>
          <w:bCs/>
        </w:rPr>
        <w:commentReference w:id="1614"/>
      </w:r>
      <w:commentRangeEnd w:id="1615"/>
      <w:r w:rsidR="00436D06">
        <w:rPr>
          <w:rStyle w:val="CommentReference"/>
          <w:rFonts w:ascii="Arial" w:hAnsi="Arial" w:cs="Arial"/>
          <w:bCs/>
        </w:rPr>
        <w:commentReference w:id="1615"/>
      </w:r>
    </w:p>
    <w:p w14:paraId="4FBD4938" w14:textId="2A9FD95B" w:rsidR="000464A1" w:rsidRDefault="000464A1" w:rsidP="000464A1"/>
    <w:p w14:paraId="700D7886" w14:textId="4CF260CD" w:rsidR="000464A1" w:rsidRDefault="00341436">
      <w:pPr>
        <w:pStyle w:val="FigurePACKT"/>
        <w:pPrChange w:id="1620" w:author="Dattatraya More" w:date="2017-08-02T14:29:00Z">
          <w:pPr/>
        </w:pPrChange>
      </w:pPr>
      <w:r>
        <w:rPr>
          <w:noProof/>
          <w:lang w:val="en-IN" w:eastAsia="en-IN"/>
        </w:rPr>
        <w:lastRenderedPageBreak/>
        <w:drawing>
          <wp:inline distT="0" distB="0" distL="0" distR="0" wp14:anchorId="02267A83" wp14:editId="4EB33B2F">
            <wp:extent cx="5020310" cy="3657600"/>
            <wp:effectExtent l="0" t="0" r="8890" b="0"/>
            <wp:docPr id="68" name="Picture 68" descr="\\192.168.0.200\BookDrafts\8086_Learning Generative Adversarial Networks\Graphics\Chapter 1\B08086_01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92.168.0.200\BookDrafts\8086_Learning Generative Adversarial Networks\Graphics\Chapter 1\B08086_01_4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0310" cy="3657600"/>
                    </a:xfrm>
                    <a:prstGeom prst="rect">
                      <a:avLst/>
                    </a:prstGeom>
                    <a:noFill/>
                    <a:ln>
                      <a:noFill/>
                    </a:ln>
                  </pic:spPr>
                </pic:pic>
              </a:graphicData>
            </a:graphic>
          </wp:inline>
        </w:drawing>
      </w:r>
    </w:p>
    <w:p w14:paraId="35F838BC" w14:textId="77777777" w:rsidR="00E676A1" w:rsidRPr="008F279E" w:rsidRDefault="00E676A1">
      <w:pPr>
        <w:pStyle w:val="FigureCaptionPACKT"/>
        <w:pPrChange w:id="1621" w:author="Dattatraya More" w:date="2017-08-02T14:29:00Z">
          <w:pPr/>
        </w:pPrChange>
      </w:pPr>
      <w:r w:rsidRPr="00B321AC">
        <w:t xml:space="preserve">Source: NIPS 2016- </w:t>
      </w:r>
      <w:proofErr w:type="spellStart"/>
      <w:r w:rsidRPr="00B321AC">
        <w:t>arXiv</w:t>
      </w:r>
      <w:proofErr w:type="spellEnd"/>
      <w:r w:rsidRPr="00B321AC">
        <w:t>: 1701.00160</w:t>
      </w:r>
      <w:r w:rsidRPr="008F279E">
        <w:t>, 2017</w:t>
      </w:r>
    </w:p>
    <w:p w14:paraId="58366F40" w14:textId="72E98CC3" w:rsidR="004E643E" w:rsidRPr="007B34E0" w:rsidRDefault="004E643E" w:rsidP="004E643E">
      <w:pPr>
        <w:pStyle w:val="LayoutInformationPACKT"/>
      </w:pPr>
      <w:proofErr w:type="spellStart"/>
      <w:r>
        <w:t>B08086_01_42.png</w:t>
      </w:r>
      <w:proofErr w:type="spellEnd"/>
    </w:p>
    <w:p w14:paraId="4940DBA0" w14:textId="77777777" w:rsidR="004E643E" w:rsidRPr="004E643E" w:rsidRDefault="004E643E" w:rsidP="004E643E"/>
    <w:p w14:paraId="7C08DC54" w14:textId="77777777" w:rsidR="000B0DF6" w:rsidRPr="00B321AC" w:rsidRDefault="000B0DF6">
      <w:pPr>
        <w:pStyle w:val="Heading2"/>
        <w:pPrChange w:id="1622" w:author="Dattatraya More" w:date="2017-08-02T14:29:00Z">
          <w:pPr/>
        </w:pPrChange>
      </w:pPr>
      <w:r w:rsidRPr="00B321AC">
        <w:t>Problems with Global Structures</w:t>
      </w:r>
    </w:p>
    <w:p w14:paraId="78FAD2BE" w14:textId="75DB99D0" w:rsidR="000B0DF6" w:rsidRPr="008F279E" w:rsidRDefault="000B0DF6">
      <w:pPr>
        <w:pStyle w:val="NormalPACKT"/>
        <w:pPrChange w:id="1623" w:author="Dattatraya More" w:date="2017-08-02T14:30:00Z">
          <w:pPr/>
        </w:pPrChange>
      </w:pPr>
      <w:proofErr w:type="spellStart"/>
      <w:r w:rsidRPr="00B321AC">
        <w:t>GANs</w:t>
      </w:r>
      <w:proofErr w:type="spellEnd"/>
      <w:r w:rsidRPr="00B321AC">
        <w:t xml:space="preserve"> do not understand a holistic structure</w:t>
      </w:r>
      <w:r w:rsidR="001A6BED" w:rsidRPr="008F279E">
        <w:t xml:space="preserve"> similar to problem with perspective</w:t>
      </w:r>
      <w:r w:rsidRPr="008F279E">
        <w:t xml:space="preserve">. For example, in the bottom left image, it </w:t>
      </w:r>
      <w:r w:rsidR="001A6BED" w:rsidRPr="008F279E">
        <w:t>generates an</w:t>
      </w:r>
      <w:r w:rsidRPr="008F279E">
        <w:t xml:space="preserve"> image of a quadruple cow, i.e. a cow standing on its hind legs and simultaneously on all fo</w:t>
      </w:r>
      <w:r w:rsidR="00B017B2" w:rsidRPr="008F279E">
        <w:t xml:space="preserve">ur legs. That is definitely unrealistic and not </w:t>
      </w:r>
      <w:r w:rsidRPr="008F279E">
        <w:t>possible in real life!</w:t>
      </w:r>
    </w:p>
    <w:p w14:paraId="7BE4C9F6" w14:textId="77777777" w:rsidR="001A366E" w:rsidRDefault="001A366E" w:rsidP="001A366E"/>
    <w:p w14:paraId="735F3F49" w14:textId="233CA44E" w:rsidR="00863BE9" w:rsidRDefault="00341436">
      <w:pPr>
        <w:pStyle w:val="FigurePACKT"/>
        <w:pPrChange w:id="1624" w:author="Dattatraya More" w:date="2017-08-02T14:30:00Z">
          <w:pPr/>
        </w:pPrChange>
      </w:pPr>
      <w:r>
        <w:rPr>
          <w:noProof/>
          <w:lang w:val="en-IN" w:eastAsia="en-IN"/>
        </w:rPr>
        <w:lastRenderedPageBreak/>
        <w:drawing>
          <wp:inline distT="0" distB="0" distL="0" distR="0" wp14:anchorId="2714708C" wp14:editId="342C516D">
            <wp:extent cx="5029200" cy="3787140"/>
            <wp:effectExtent l="0" t="0" r="0" b="3810"/>
            <wp:docPr id="69" name="Picture 69" descr="\\192.168.0.200\BookDrafts\8086_Learning Generative Adversarial Networks\Graphics\Chapter 1\B08086_0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92.168.0.200\BookDrafts\8086_Learning Generative Adversarial Networks\Graphics\Chapter 1\B08086_01_4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9200" cy="3787140"/>
                    </a:xfrm>
                    <a:prstGeom prst="rect">
                      <a:avLst/>
                    </a:prstGeom>
                    <a:noFill/>
                    <a:ln>
                      <a:noFill/>
                    </a:ln>
                  </pic:spPr>
                </pic:pic>
              </a:graphicData>
            </a:graphic>
          </wp:inline>
        </w:drawing>
      </w:r>
    </w:p>
    <w:p w14:paraId="51C5ADF1" w14:textId="167315B7" w:rsidR="00E676A1" w:rsidRPr="008F279E" w:rsidRDefault="00E676A1">
      <w:pPr>
        <w:pStyle w:val="NormalPACKT"/>
        <w:pPrChange w:id="1625" w:author="Dattatraya More" w:date="2017-08-02T14:30:00Z">
          <w:pPr/>
        </w:pPrChange>
      </w:pPr>
      <w:r w:rsidRPr="00B321AC">
        <w:t xml:space="preserve">Source: NIPS 2016- </w:t>
      </w:r>
      <w:proofErr w:type="spellStart"/>
      <w:r w:rsidRPr="00B321AC">
        <w:t>arXiv</w:t>
      </w:r>
      <w:proofErr w:type="spellEnd"/>
      <w:r w:rsidRPr="00B321AC">
        <w:t>: 1701.00160</w:t>
      </w:r>
      <w:r w:rsidRPr="008F279E">
        <w:t>, 2017</w:t>
      </w:r>
    </w:p>
    <w:p w14:paraId="11297BB3" w14:textId="04CA035D" w:rsidR="004E643E" w:rsidRPr="007B34E0" w:rsidRDefault="004E643E" w:rsidP="004E643E">
      <w:pPr>
        <w:pStyle w:val="LayoutInformationPACKT"/>
      </w:pPr>
      <w:proofErr w:type="spellStart"/>
      <w:r>
        <w:t>B08086_01_43.png</w:t>
      </w:r>
      <w:proofErr w:type="spellEnd"/>
    </w:p>
    <w:p w14:paraId="3E1CCC65" w14:textId="71DA2544" w:rsidR="00F361A2" w:rsidRPr="008F279E" w:rsidDel="005F7528" w:rsidRDefault="00D0778E">
      <w:pPr>
        <w:pStyle w:val="Heading1"/>
        <w:rPr>
          <w:del w:id="1626" w:author="Microsoft Office User" w:date="2017-08-05T06:39:00Z"/>
          <w:rFonts w:eastAsiaTheme="minorHAnsi"/>
        </w:rPr>
        <w:pPrChange w:id="1627" w:author="Dattatraya More" w:date="2017-08-02T14:30:00Z">
          <w:pPr>
            <w:pStyle w:val="Heading2"/>
          </w:pPr>
        </w:pPrChange>
      </w:pPr>
      <w:bookmarkStart w:id="1628" w:name="_Improved_training_approaches"/>
      <w:bookmarkEnd w:id="1628"/>
      <w:commentRangeStart w:id="1629"/>
      <w:r w:rsidRPr="00B321AC">
        <w:rPr>
          <w:rFonts w:eastAsiaTheme="minorHAnsi"/>
        </w:rPr>
        <w:lastRenderedPageBreak/>
        <w:t xml:space="preserve">Improved training approaches </w:t>
      </w:r>
      <w:r w:rsidR="00825103" w:rsidRPr="00B321AC">
        <w:rPr>
          <w:rFonts w:eastAsiaTheme="minorHAnsi"/>
        </w:rPr>
        <w:t xml:space="preserve">and tips </w:t>
      </w:r>
      <w:r w:rsidRPr="00B321AC">
        <w:rPr>
          <w:rFonts w:eastAsiaTheme="minorHAnsi"/>
        </w:rPr>
        <w:t xml:space="preserve">for </w:t>
      </w:r>
      <w:proofErr w:type="spellStart"/>
      <w:r w:rsidRPr="00B321AC">
        <w:rPr>
          <w:rFonts w:eastAsiaTheme="minorHAnsi"/>
        </w:rPr>
        <w:t>GAN</w:t>
      </w:r>
      <w:commentRangeEnd w:id="1629"/>
      <w:proofErr w:type="spellEnd"/>
      <w:r w:rsidR="00B321AC">
        <w:rPr>
          <w:rStyle w:val="CommentReference"/>
          <w:b w:val="0"/>
          <w:bCs/>
          <w:iCs w:val="0"/>
          <w:color w:val="auto"/>
          <w:kern w:val="0"/>
          <w:lang w:val="en-US"/>
        </w:rPr>
        <w:commentReference w:id="1629"/>
      </w:r>
    </w:p>
    <w:p w14:paraId="0A4D433D" w14:textId="77777777" w:rsidR="00F34FB1" w:rsidDel="000D68E9" w:rsidRDefault="00F34FB1">
      <w:pPr>
        <w:pStyle w:val="Heading2"/>
        <w:rPr>
          <w:del w:id="1630" w:author="Microsoft Office User" w:date="2017-08-04T20:38:00Z"/>
        </w:rPr>
        <w:pPrChange w:id="1631" w:author="Dattatraya More" w:date="2017-08-02T14:30:00Z">
          <w:pPr>
            <w:pStyle w:val="ListParagraph"/>
            <w:numPr>
              <w:numId w:val="16"/>
            </w:numPr>
            <w:ind w:hanging="360"/>
          </w:pPr>
        </w:pPrChange>
      </w:pPr>
    </w:p>
    <w:p w14:paraId="1A901F95" w14:textId="77777777" w:rsidR="000D68E9" w:rsidRPr="000D68E9" w:rsidRDefault="000D68E9">
      <w:pPr>
        <w:pStyle w:val="Heading1"/>
        <w:rPr>
          <w:ins w:id="1632" w:author="Microsoft Office User" w:date="2017-08-04T20:38:00Z"/>
        </w:rPr>
        <w:pPrChange w:id="1633" w:author="Microsoft Office User" w:date="2017-08-05T06:39:00Z">
          <w:pPr/>
        </w:pPrChange>
      </w:pPr>
    </w:p>
    <w:p w14:paraId="7AB52142" w14:textId="606133C0" w:rsidR="000D68E9" w:rsidRPr="000D68E9" w:rsidRDefault="000D68E9">
      <w:pPr>
        <w:pStyle w:val="Heading2"/>
        <w:rPr>
          <w:ins w:id="1634" w:author="Microsoft Office User" w:date="2017-08-04T20:37:00Z"/>
          <w:rFonts w:ascii="Times New Roman" w:hAnsi="Times New Roman" w:cs="Times New Roman"/>
          <w:bCs w:val="0"/>
          <w:szCs w:val="24"/>
          <w:rPrChange w:id="1635" w:author="Microsoft Office User" w:date="2017-08-05T06:36:00Z">
            <w:rPr>
              <w:ins w:id="1636" w:author="Microsoft Office User" w:date="2017-08-04T20:37:00Z"/>
            </w:rPr>
          </w:rPrChange>
        </w:rPr>
        <w:pPrChange w:id="1637" w:author="Dattatraya More" w:date="2017-08-02T14:30:00Z">
          <w:pPr>
            <w:pStyle w:val="ListParagraph"/>
            <w:numPr>
              <w:numId w:val="16"/>
            </w:numPr>
            <w:ind w:hanging="360"/>
          </w:pPr>
        </w:pPrChange>
      </w:pPr>
      <w:ins w:id="1638" w:author="Microsoft Office User" w:date="2017-08-05T06:31:00Z">
        <w:r w:rsidRPr="000D68E9">
          <w:rPr>
            <w:rFonts w:ascii="Times New Roman" w:hAnsi="Times New Roman" w:cs="Times New Roman"/>
            <w:b w:val="0"/>
            <w:bCs w:val="0"/>
            <w:iCs w:val="0"/>
            <w:color w:val="auto"/>
            <w:sz w:val="22"/>
            <w:szCs w:val="24"/>
            <w:lang w:val="en-US"/>
            <w:rPrChange w:id="1639" w:author="Microsoft Office User" w:date="2017-08-05T06:36:00Z">
              <w:rPr/>
            </w:rPrChange>
          </w:rPr>
          <w:t xml:space="preserve">In order to overcome the difficulties of </w:t>
        </w:r>
        <w:proofErr w:type="spellStart"/>
        <w:r w:rsidRPr="000D68E9">
          <w:rPr>
            <w:rFonts w:ascii="Times New Roman" w:hAnsi="Times New Roman" w:cs="Times New Roman"/>
            <w:b w:val="0"/>
            <w:bCs w:val="0"/>
            <w:iCs w:val="0"/>
            <w:color w:val="auto"/>
            <w:sz w:val="22"/>
            <w:szCs w:val="24"/>
            <w:lang w:val="en-US"/>
            <w:rPrChange w:id="1640" w:author="Microsoft Office User" w:date="2017-08-05T06:36:00Z">
              <w:rPr/>
            </w:rPrChange>
          </w:rPr>
          <w:t>GAN</w:t>
        </w:r>
        <w:proofErr w:type="spellEnd"/>
        <w:r w:rsidRPr="000D68E9">
          <w:rPr>
            <w:rFonts w:ascii="Times New Roman" w:hAnsi="Times New Roman" w:cs="Times New Roman"/>
            <w:b w:val="0"/>
            <w:bCs w:val="0"/>
            <w:iCs w:val="0"/>
            <w:color w:val="auto"/>
            <w:sz w:val="22"/>
            <w:szCs w:val="24"/>
            <w:lang w:val="en-US"/>
            <w:rPrChange w:id="1641" w:author="Microsoft Office User" w:date="2017-08-05T06:36:00Z">
              <w:rPr/>
            </w:rPrChange>
          </w:rPr>
          <w:t xml:space="preserve"> </w:t>
        </w:r>
      </w:ins>
      <w:ins w:id="1642" w:author="Microsoft Office User" w:date="2017-08-05T06:33:00Z">
        <w:r w:rsidRPr="000D68E9">
          <w:rPr>
            <w:rFonts w:ascii="Times New Roman" w:hAnsi="Times New Roman" w:cs="Times New Roman"/>
            <w:b w:val="0"/>
            <w:bCs w:val="0"/>
            <w:iCs w:val="0"/>
            <w:color w:val="auto"/>
            <w:sz w:val="22"/>
            <w:szCs w:val="24"/>
            <w:lang w:val="en-US"/>
            <w:rPrChange w:id="1643" w:author="Microsoft Office User" w:date="2017-08-05T06:36:00Z">
              <w:rPr/>
            </w:rPrChange>
          </w:rPr>
          <w:t>models, deep learning practi</w:t>
        </w:r>
      </w:ins>
      <w:ins w:id="1644" w:author="Microsoft Office User" w:date="2017-08-05T06:35:00Z">
        <w:r w:rsidRPr="000D68E9">
          <w:rPr>
            <w:rFonts w:ascii="Times New Roman" w:hAnsi="Times New Roman" w:cs="Times New Roman"/>
            <w:b w:val="0"/>
            <w:bCs w:val="0"/>
            <w:iCs w:val="0"/>
            <w:color w:val="auto"/>
            <w:sz w:val="22"/>
            <w:szCs w:val="24"/>
            <w:lang w:val="en-US"/>
            <w:rPrChange w:id="1645" w:author="Microsoft Office User" w:date="2017-08-05T06:36:00Z">
              <w:rPr/>
            </w:rPrChange>
          </w:rPr>
          <w:t>ti</w:t>
        </w:r>
      </w:ins>
      <w:ins w:id="1646" w:author="Microsoft Office User" w:date="2017-08-05T06:33:00Z">
        <w:r w:rsidRPr="000D68E9">
          <w:rPr>
            <w:rFonts w:ascii="Times New Roman" w:hAnsi="Times New Roman" w:cs="Times New Roman"/>
            <w:b w:val="0"/>
            <w:bCs w:val="0"/>
            <w:iCs w:val="0"/>
            <w:color w:val="auto"/>
            <w:sz w:val="22"/>
            <w:szCs w:val="24"/>
            <w:lang w:val="en-US"/>
            <w:rPrChange w:id="1647" w:author="Microsoft Office User" w:date="2017-08-05T06:36:00Z">
              <w:rPr/>
            </w:rPrChange>
          </w:rPr>
          <w:t xml:space="preserve">oners carry out various hacks depending on the nature of </w:t>
        </w:r>
      </w:ins>
      <w:ins w:id="1648" w:author="Microsoft Office User" w:date="2017-08-05T06:35:00Z">
        <w:r w:rsidRPr="000D68E9">
          <w:rPr>
            <w:rFonts w:ascii="Times New Roman" w:hAnsi="Times New Roman" w:cs="Times New Roman"/>
            <w:b w:val="0"/>
            <w:bCs w:val="0"/>
            <w:iCs w:val="0"/>
            <w:color w:val="auto"/>
            <w:sz w:val="22"/>
            <w:szCs w:val="24"/>
            <w:lang w:val="en-US"/>
            <w:rPrChange w:id="1649" w:author="Microsoft Office User" w:date="2017-08-05T06:36:00Z">
              <w:rPr/>
            </w:rPrChange>
          </w:rPr>
          <w:t>the problem</w:t>
        </w:r>
      </w:ins>
      <w:ins w:id="1650" w:author="Microsoft Office User" w:date="2017-08-05T06:33:00Z">
        <w:r w:rsidRPr="000D68E9">
          <w:rPr>
            <w:rFonts w:ascii="Times New Roman" w:hAnsi="Times New Roman" w:cs="Times New Roman"/>
            <w:b w:val="0"/>
            <w:bCs w:val="0"/>
            <w:iCs w:val="0"/>
            <w:color w:val="auto"/>
            <w:sz w:val="22"/>
            <w:szCs w:val="24"/>
            <w:lang w:val="en-US"/>
            <w:rPrChange w:id="1651" w:author="Microsoft Office User" w:date="2017-08-05T06:36:00Z">
              <w:rPr/>
            </w:rPrChange>
          </w:rPr>
          <w:t>.</w:t>
        </w:r>
      </w:ins>
      <w:ins w:id="1652" w:author="Microsoft Office User" w:date="2017-08-05T06:31:00Z">
        <w:r w:rsidRPr="000D68E9">
          <w:rPr>
            <w:rFonts w:ascii="Times New Roman" w:hAnsi="Times New Roman" w:cs="Times New Roman"/>
            <w:b w:val="0"/>
            <w:bCs w:val="0"/>
            <w:iCs w:val="0"/>
            <w:color w:val="auto"/>
            <w:sz w:val="22"/>
            <w:szCs w:val="24"/>
            <w:lang w:val="en-US"/>
            <w:rPrChange w:id="1653" w:author="Microsoft Office User" w:date="2017-08-05T06:36:00Z">
              <w:rPr/>
            </w:rPrChange>
          </w:rPr>
          <w:t xml:space="preserve"> </w:t>
        </w:r>
      </w:ins>
      <w:ins w:id="1654" w:author="Microsoft Office User" w:date="2017-08-05T06:35:00Z">
        <w:r w:rsidRPr="000D68E9">
          <w:rPr>
            <w:rFonts w:ascii="Times New Roman" w:hAnsi="Times New Roman" w:cs="Times New Roman"/>
            <w:b w:val="0"/>
            <w:bCs w:val="0"/>
            <w:iCs w:val="0"/>
            <w:color w:val="auto"/>
            <w:sz w:val="22"/>
            <w:szCs w:val="24"/>
            <w:lang w:val="en-US"/>
            <w:rPrChange w:id="1655" w:author="Microsoft Office User" w:date="2017-08-05T06:36:00Z">
              <w:rPr/>
            </w:rPrChange>
          </w:rPr>
          <w:t>Some of the improvisation techniques are mentioned below.</w:t>
        </w:r>
      </w:ins>
    </w:p>
    <w:p w14:paraId="6EC8344A" w14:textId="77777777" w:rsidR="00D50676" w:rsidRPr="008F279E" w:rsidRDefault="00D50676">
      <w:pPr>
        <w:pStyle w:val="Heading2"/>
        <w:pPrChange w:id="1656" w:author="Dattatraya More" w:date="2017-08-02T14:30:00Z">
          <w:pPr>
            <w:pStyle w:val="ListParagraph"/>
            <w:numPr>
              <w:numId w:val="16"/>
            </w:numPr>
            <w:ind w:hanging="360"/>
          </w:pPr>
        </w:pPrChange>
      </w:pPr>
      <w:r w:rsidRPr="008F279E">
        <w:t>Feature matching</w:t>
      </w:r>
    </w:p>
    <w:p w14:paraId="110623BA" w14:textId="537714B2" w:rsidR="00D50676" w:rsidRPr="008F279E" w:rsidRDefault="00D50676">
      <w:pPr>
        <w:pStyle w:val="NormalPACKT"/>
        <w:pPrChange w:id="1657" w:author="Dattatraya More" w:date="2017-08-02T14:35:00Z">
          <w:pPr>
            <w:ind w:left="360"/>
          </w:pPr>
        </w:pPrChange>
      </w:pPr>
      <w:r w:rsidRPr="008F279E">
        <w:t xml:space="preserve">The </w:t>
      </w:r>
      <w:del w:id="1658" w:author="Microsoft Office User" w:date="2017-08-04T20:29:00Z">
        <w:r w:rsidRPr="008F279E" w:rsidDel="00CC25FF">
          <w:delText xml:space="preserve">the </w:delText>
        </w:r>
      </w:del>
      <w:r w:rsidRPr="008F279E">
        <w:t xml:space="preserve">instability of </w:t>
      </w:r>
      <w:proofErr w:type="spellStart"/>
      <w:r w:rsidRPr="008F279E">
        <w:t>GANs</w:t>
      </w:r>
      <w:proofErr w:type="spellEnd"/>
      <w:r w:rsidRPr="008F279E">
        <w:t xml:space="preserve"> is addressed </w:t>
      </w:r>
      <w:proofErr w:type="spellStart"/>
      <w:r w:rsidRPr="008F279E">
        <w:t>GANs</w:t>
      </w:r>
      <w:proofErr w:type="spellEnd"/>
      <w:r w:rsidRPr="008F279E">
        <w:t xml:space="preserve"> by specifying a new objective for the generator that prevents it from overtraining on the current discriminator.</w:t>
      </w:r>
    </w:p>
    <w:p w14:paraId="3774BD48" w14:textId="023DB4EA" w:rsidR="000D2C24" w:rsidRPr="008F279E" w:rsidRDefault="00D50676">
      <w:pPr>
        <w:pStyle w:val="NormalPACKT"/>
        <w:pPrChange w:id="1659" w:author="Dattatraya More" w:date="2017-08-02T14:35:00Z">
          <w:pPr>
            <w:ind w:left="360"/>
          </w:pPr>
        </w:pPrChange>
      </w:pPr>
      <w:r w:rsidRPr="008F279E">
        <w:t>The idea is to use the features at the intermediate layers in the discriminator to match for real and fake images and make this as a supervisory signal to train the generator</w:t>
      </w:r>
      <w:r w:rsidR="000D2C24" w:rsidRPr="008F279E">
        <w:t>.</w:t>
      </w:r>
    </w:p>
    <w:p w14:paraId="42A8632A" w14:textId="0309EE5B" w:rsidR="00D50676" w:rsidRPr="008F279E" w:rsidRDefault="00D50676">
      <w:pPr>
        <w:pStyle w:val="NormalPACKT"/>
        <w:pPrChange w:id="1660" w:author="Dattatraya More" w:date="2017-08-02T14:35:00Z">
          <w:pPr>
            <w:ind w:left="360"/>
          </w:pPr>
        </w:pPrChange>
      </w:pPr>
      <w:r w:rsidRPr="008F279E">
        <w:t>Specifically, we train the generator to generate data that matches the statistics of the real data, and match the expected value of the features on an intermediate layer of the discriminator. By training the discriminator we ask it to find those features that are most discriminative of real data versus data generated by the current model</w:t>
      </w:r>
      <w:ins w:id="1661" w:author="Dattatraya More" w:date="2017-08-02T14:30:00Z">
        <w:r w:rsidR="00B321AC" w:rsidRPr="008F279E">
          <w:t>.</w:t>
        </w:r>
      </w:ins>
    </w:p>
    <w:p w14:paraId="148E5145" w14:textId="77777777" w:rsidR="000D2C24" w:rsidRPr="000D2C24" w:rsidRDefault="000D2C24" w:rsidP="000D2C24"/>
    <w:p w14:paraId="51193035" w14:textId="77777777" w:rsidR="00F34FB1" w:rsidRDefault="00F34FB1" w:rsidP="00F34FB1">
      <w:pPr>
        <w:rPr>
          <w:lang w:val="en-GB"/>
        </w:rPr>
      </w:pPr>
    </w:p>
    <w:p w14:paraId="46D1D417" w14:textId="77777777" w:rsidR="002621C0" w:rsidRDefault="002621C0" w:rsidP="00F34FB1">
      <w:pPr>
        <w:rPr>
          <w:lang w:val="en-GB"/>
        </w:rPr>
      </w:pPr>
    </w:p>
    <w:p w14:paraId="75C11354" w14:textId="0B0F6F2F" w:rsidR="00D50676" w:rsidRPr="008F279E" w:rsidRDefault="00D50676">
      <w:pPr>
        <w:pStyle w:val="Heading2"/>
        <w:pPrChange w:id="1662" w:author="Dattatraya More" w:date="2017-08-02T14:35:00Z">
          <w:pPr>
            <w:pStyle w:val="ListParagraph"/>
            <w:numPr>
              <w:numId w:val="16"/>
            </w:numPr>
            <w:ind w:hanging="360"/>
          </w:pPr>
        </w:pPrChange>
      </w:pPr>
      <w:r w:rsidRPr="008F279E">
        <w:t>Mini Batch</w:t>
      </w:r>
    </w:p>
    <w:p w14:paraId="206C318F" w14:textId="54CC12BF" w:rsidR="00F34FB1" w:rsidRPr="008F279E" w:rsidRDefault="00D50676">
      <w:pPr>
        <w:pStyle w:val="NormalPACKT"/>
        <w:pPrChange w:id="1663" w:author="Dattatraya More" w:date="2017-08-02T14:35:00Z">
          <w:pPr>
            <w:ind w:left="360"/>
          </w:pPr>
        </w:pPrChange>
      </w:pPr>
      <w:r w:rsidRPr="008F279E">
        <w:t>The</w:t>
      </w:r>
      <w:r w:rsidR="00F34FB1" w:rsidRPr="008F279E">
        <w:t xml:space="preserve"> problem of Mode collapse </w:t>
      </w:r>
      <w:r w:rsidRPr="008F279E">
        <w:t xml:space="preserve">can be addressed </w:t>
      </w:r>
      <w:r w:rsidR="00F34FB1" w:rsidRPr="008F279E">
        <w:t>by adding some extra features to the discriminator where the discriminator actually looks at an entire “</w:t>
      </w:r>
      <w:r w:rsidR="00F34FB1" w:rsidRPr="007D7C6F">
        <w:rPr>
          <w:rPrChange w:id="1664" w:author="Dattatraya More" w:date="2017-08-02T14:35:00Z">
            <w:rPr>
              <w:b/>
              <w:bCs w:val="0"/>
            </w:rPr>
          </w:rPrChange>
        </w:rPr>
        <w:t>mini batch of samples</w:t>
      </w:r>
      <w:r w:rsidR="00F34FB1" w:rsidRPr="008F279E">
        <w:t>” at a time rather than looking at a single sample. If those features measure things like distance to other samples, then the discriminator can detect if the generator is starting to collapse in this way instead of encouraging every sample from the generator to move toward the single most likely point. The mini batch as a whole has to look realistic and have the correct amount of spacing between different samples.</w:t>
      </w:r>
    </w:p>
    <w:p w14:paraId="71B6110A" w14:textId="754EA8AD" w:rsidR="00F34FB1" w:rsidDel="007D7C6F" w:rsidRDefault="00F34FB1" w:rsidP="00F34FB1">
      <w:pPr>
        <w:rPr>
          <w:del w:id="1665" w:author="Dattatraya More" w:date="2017-08-02T14:35:00Z"/>
        </w:rPr>
      </w:pPr>
    </w:p>
    <w:p w14:paraId="7AC24F84" w14:textId="65A9EEC1" w:rsidR="002621C0" w:rsidDel="007D7C6F" w:rsidRDefault="002621C0" w:rsidP="00F34FB1">
      <w:pPr>
        <w:rPr>
          <w:del w:id="1666" w:author="Dattatraya More" w:date="2017-08-02T14:35:00Z"/>
        </w:rPr>
      </w:pPr>
    </w:p>
    <w:p w14:paraId="0835C8F3" w14:textId="77777777" w:rsidR="00522B78" w:rsidRDefault="00522B78" w:rsidP="00D50676">
      <w:pPr>
        <w:rPr>
          <w:rFonts w:ascii="Segoe UI" w:hAnsi="Segoe UI" w:cs="Segoe UI"/>
          <w:b/>
          <w:color w:val="24292E"/>
          <w:shd w:val="clear" w:color="auto" w:fill="FFFFFF"/>
        </w:rPr>
      </w:pPr>
    </w:p>
    <w:p w14:paraId="142B737D" w14:textId="77777777" w:rsidR="00D50676" w:rsidRPr="008F279E" w:rsidRDefault="00D50676">
      <w:pPr>
        <w:pStyle w:val="Heading2"/>
        <w:pPrChange w:id="1667" w:author="Dattatraya More" w:date="2017-08-02T14:36:00Z">
          <w:pPr>
            <w:pStyle w:val="ListParagraph"/>
            <w:numPr>
              <w:numId w:val="16"/>
            </w:numPr>
            <w:ind w:hanging="360"/>
          </w:pPr>
        </w:pPrChange>
      </w:pPr>
      <w:r w:rsidRPr="008F279E">
        <w:lastRenderedPageBreak/>
        <w:t>Historical averaging</w:t>
      </w:r>
    </w:p>
    <w:p w14:paraId="41FF541F" w14:textId="77777777" w:rsidR="00522B78" w:rsidRPr="008F279E" w:rsidRDefault="00522B78">
      <w:pPr>
        <w:pStyle w:val="NormalPACKT"/>
        <w:pPrChange w:id="1668" w:author="Dattatraya More" w:date="2017-08-02T14:36:00Z">
          <w:pPr>
            <w:ind w:left="360"/>
          </w:pPr>
        </w:pPrChange>
      </w:pPr>
      <w:r w:rsidRPr="008F279E">
        <w:t>The idea of historical averaging is to add</w:t>
      </w:r>
      <w:r w:rsidR="00966202" w:rsidRPr="008F279E">
        <w:t xml:space="preserve"> a penalty term that punishes weights which are rather far away from their historical average values</w:t>
      </w:r>
      <w:r w:rsidRPr="008F279E">
        <w:t xml:space="preserve">. For example, </w:t>
      </w:r>
      <w:r w:rsidR="00966202" w:rsidRPr="008F279E">
        <w:t>the cost is</w:t>
      </w:r>
      <w:r w:rsidRPr="008F279E">
        <w:t>:</w:t>
      </w:r>
    </w:p>
    <w:p w14:paraId="2370E2F6" w14:textId="3CBFC777" w:rsidR="00522B78" w:rsidRPr="007D7C6F" w:rsidRDefault="00522B78">
      <w:pPr>
        <w:pStyle w:val="CodePACKT"/>
        <w:rPr>
          <w:rFonts w:eastAsiaTheme="minorHAnsi"/>
          <w:rPrChange w:id="1669" w:author="Dattatraya More" w:date="2017-08-02T14:36:00Z">
            <w:rPr>
              <w:rStyle w:val="HTMLCode"/>
              <w:rFonts w:ascii="Consolas" w:hAnsi="Consolas"/>
              <w:color w:val="24292E"/>
              <w:sz w:val="24"/>
              <w:szCs w:val="24"/>
            </w:rPr>
          </w:rPrChange>
        </w:rPr>
        <w:pPrChange w:id="1670" w:author="Dattatraya More" w:date="2017-08-02T14:36:00Z">
          <w:pPr>
            <w:shd w:val="clear" w:color="auto" w:fill="FFFFFF"/>
            <w:spacing w:before="100" w:beforeAutospacing="1" w:after="100" w:afterAutospacing="1"/>
            <w:ind w:left="360"/>
          </w:pPr>
        </w:pPrChange>
      </w:pPr>
      <w:proofErr w:type="gramStart"/>
      <w:r w:rsidRPr="007D7C6F">
        <w:rPr>
          <w:rFonts w:eastAsiaTheme="minorHAnsi"/>
          <w:rPrChange w:id="1671" w:author="Dattatraya More" w:date="2017-08-02T14:36:00Z">
            <w:rPr>
              <w:rStyle w:val="HTMLCode"/>
              <w:rFonts w:ascii="Consolas" w:hAnsi="Consolas"/>
              <w:bCs w:val="0"/>
              <w:color w:val="24292E"/>
              <w:sz w:val="24"/>
              <w:szCs w:val="24"/>
            </w:rPr>
          </w:rPrChange>
        </w:rPr>
        <w:t>distance</w:t>
      </w:r>
      <w:proofErr w:type="gramEnd"/>
      <w:r w:rsidRPr="007D7C6F">
        <w:rPr>
          <w:rFonts w:eastAsiaTheme="minorHAnsi"/>
          <w:rPrChange w:id="1672" w:author="Dattatraya More" w:date="2017-08-02T14:36:00Z">
            <w:rPr>
              <w:rStyle w:val="HTMLCode"/>
              <w:rFonts w:ascii="Consolas" w:hAnsi="Consolas"/>
              <w:bCs w:val="0"/>
              <w:color w:val="24292E"/>
              <w:sz w:val="24"/>
              <w:szCs w:val="24"/>
            </w:rPr>
          </w:rPrChange>
        </w:rPr>
        <w:t xml:space="preserve"> (</w:t>
      </w:r>
      <w:r w:rsidR="00966202" w:rsidRPr="007D7C6F">
        <w:rPr>
          <w:rFonts w:eastAsiaTheme="minorHAnsi"/>
          <w:rPrChange w:id="1673" w:author="Dattatraya More" w:date="2017-08-02T14:36:00Z">
            <w:rPr>
              <w:rStyle w:val="HTMLCode"/>
              <w:rFonts w:ascii="Consolas" w:hAnsi="Consolas"/>
              <w:bCs w:val="0"/>
              <w:color w:val="24292E"/>
              <w:sz w:val="24"/>
              <w:szCs w:val="24"/>
            </w:rPr>
          </w:rPrChange>
        </w:rPr>
        <w:t>current parameters, average of parameters over the last t batches)</w:t>
      </w:r>
    </w:p>
    <w:p w14:paraId="0B718101" w14:textId="08E445B7" w:rsidR="002621C0" w:rsidRPr="00522B78" w:rsidDel="007D7C6F" w:rsidRDefault="002621C0" w:rsidP="00F361A2">
      <w:pPr>
        <w:shd w:val="clear" w:color="auto" w:fill="FFFFFF"/>
        <w:spacing w:before="100" w:beforeAutospacing="1" w:after="100" w:afterAutospacing="1"/>
        <w:ind w:left="360"/>
        <w:rPr>
          <w:del w:id="1674" w:author="Dattatraya More" w:date="2017-08-02T14:36:00Z"/>
          <w:rFonts w:ascii="Consolas" w:hAnsi="Consolas" w:cs="Courier New"/>
          <w:color w:val="24292E"/>
        </w:rPr>
      </w:pPr>
    </w:p>
    <w:p w14:paraId="76DC632C" w14:textId="77777777" w:rsidR="00966202" w:rsidRPr="008F279E" w:rsidRDefault="00966202">
      <w:pPr>
        <w:pStyle w:val="Heading2"/>
        <w:pPrChange w:id="1675" w:author="Dattatraya More" w:date="2017-08-02T14:36:00Z">
          <w:pPr>
            <w:pStyle w:val="ListParagraph"/>
            <w:numPr>
              <w:numId w:val="16"/>
            </w:numPr>
            <w:ind w:hanging="360"/>
          </w:pPr>
        </w:pPrChange>
      </w:pPr>
      <w:r w:rsidRPr="008F279E">
        <w:t>One-sided label smoothing</w:t>
      </w:r>
    </w:p>
    <w:p w14:paraId="3DEC7C3D" w14:textId="77777777" w:rsidR="00F361A2" w:rsidRPr="008F279E" w:rsidRDefault="00966202">
      <w:pPr>
        <w:pStyle w:val="NormalPACKT"/>
        <w:pPrChange w:id="1676" w:author="Dattatraya More" w:date="2017-08-02T14:36:00Z">
          <w:pPr>
            <w:ind w:left="360"/>
          </w:pPr>
        </w:pPrChange>
      </w:pPr>
      <w:r w:rsidRPr="008F279E">
        <w:t>Usually one would use the labels 0 (image is real) and 1 (image is fake</w:t>
      </w:r>
      <w:r w:rsidR="00522B78" w:rsidRPr="008F279E">
        <w:t>). Instead u</w:t>
      </w:r>
      <w:r w:rsidRPr="008F279E">
        <w:t>sing</w:t>
      </w:r>
      <w:r w:rsidR="00522B78" w:rsidRPr="008F279E">
        <w:t xml:space="preserve"> some smoother labels</w:t>
      </w:r>
      <w:r w:rsidRPr="008F279E">
        <w:t xml:space="preserve"> (0.1 and 0.9) seems to make networks more </w:t>
      </w:r>
      <w:r w:rsidR="00522B78" w:rsidRPr="008F279E">
        <w:t>resistant</w:t>
      </w:r>
      <w:r w:rsidRPr="008F279E">
        <w:t xml:space="preserve"> to adversarial examples.</w:t>
      </w:r>
    </w:p>
    <w:p w14:paraId="4ABA0A6D" w14:textId="38533E85" w:rsidR="002621C0" w:rsidDel="007D7C6F" w:rsidRDefault="002621C0" w:rsidP="00F361A2">
      <w:pPr>
        <w:ind w:left="360"/>
        <w:rPr>
          <w:del w:id="1677" w:author="Dattatraya More" w:date="2017-08-02T14:36:00Z"/>
        </w:rPr>
      </w:pPr>
    </w:p>
    <w:p w14:paraId="5E2EDC99" w14:textId="77777777" w:rsidR="002621C0" w:rsidRDefault="002621C0" w:rsidP="00F361A2">
      <w:pPr>
        <w:ind w:left="360"/>
      </w:pPr>
    </w:p>
    <w:p w14:paraId="7D611EEF" w14:textId="346712C4" w:rsidR="00522B78" w:rsidRPr="008F279E" w:rsidRDefault="00522B78">
      <w:pPr>
        <w:pStyle w:val="Heading2"/>
        <w:pPrChange w:id="1678" w:author="Dattatraya More" w:date="2017-08-02T14:37:00Z">
          <w:pPr>
            <w:pStyle w:val="ListParagraph"/>
            <w:numPr>
              <w:numId w:val="16"/>
            </w:numPr>
            <w:ind w:hanging="360"/>
          </w:pPr>
        </w:pPrChange>
      </w:pPr>
      <w:r w:rsidRPr="008F279E">
        <w:t>Normalize the inputs</w:t>
      </w:r>
    </w:p>
    <w:p w14:paraId="405EC2EA" w14:textId="6C924144" w:rsidR="00522B78" w:rsidRPr="007D7C6F" w:rsidDel="007D7C6F" w:rsidRDefault="00522B78">
      <w:pPr>
        <w:pStyle w:val="NormalPACKT"/>
        <w:rPr>
          <w:del w:id="1679" w:author="Dattatraya More" w:date="2017-08-02T14:37:00Z"/>
          <w:rPrChange w:id="1680" w:author="Dattatraya More" w:date="2017-08-02T14:37:00Z">
            <w:rPr>
              <w:del w:id="1681" w:author="Dattatraya More" w:date="2017-08-02T14:37:00Z"/>
              <w:sz w:val="28"/>
              <w:szCs w:val="28"/>
              <w:lang w:val="en-GB"/>
            </w:rPr>
          </w:rPrChange>
        </w:rPr>
        <w:pPrChange w:id="1682" w:author="Dattatraya More" w:date="2017-08-02T14:37:00Z">
          <w:pPr>
            <w:pStyle w:val="ListParagraph"/>
          </w:pPr>
        </w:pPrChange>
      </w:pPr>
      <w:r w:rsidRPr="008F279E">
        <w:rPr>
          <w:rFonts w:eastAsiaTheme="minorHAnsi"/>
        </w:rPr>
        <w:t xml:space="preserve">Most of the time it is good to normalize the images between -1 and 1 and use </w:t>
      </w:r>
      <w:proofErr w:type="spellStart"/>
      <w:r w:rsidRPr="008F279E">
        <w:rPr>
          <w:rFonts w:eastAsiaTheme="minorHAnsi"/>
        </w:rPr>
        <w:t>Tanh</w:t>
      </w:r>
      <w:proofErr w:type="spellEnd"/>
      <w:r w:rsidRPr="008F279E">
        <w:rPr>
          <w:rFonts w:eastAsiaTheme="minorHAnsi"/>
        </w:rPr>
        <w:t xml:space="preserve"> as the last layer of the generator output</w:t>
      </w:r>
      <w:r w:rsidRPr="007D7C6F">
        <w:rPr>
          <w:rPrChange w:id="1683" w:author="Dattatraya More" w:date="2017-08-02T14:37:00Z">
            <w:rPr>
              <w:sz w:val="28"/>
              <w:szCs w:val="28"/>
              <w:lang w:val="en-GB"/>
            </w:rPr>
          </w:rPrChange>
        </w:rPr>
        <w:t>.</w:t>
      </w:r>
    </w:p>
    <w:p w14:paraId="0E686693" w14:textId="41DEBC73" w:rsidR="00522B78" w:rsidRPr="008F279E" w:rsidDel="007D7C6F" w:rsidRDefault="00522B78">
      <w:pPr>
        <w:pStyle w:val="NormalPACKT"/>
        <w:rPr>
          <w:del w:id="1684" w:author="Dattatraya More" w:date="2017-08-02T14:37:00Z"/>
        </w:rPr>
        <w:pPrChange w:id="1685" w:author="Dattatraya More" w:date="2017-08-02T14:37:00Z">
          <w:pPr/>
        </w:pPrChange>
      </w:pPr>
    </w:p>
    <w:p w14:paraId="1C6EB531" w14:textId="77777777" w:rsidR="002621C0" w:rsidRPr="008F279E" w:rsidRDefault="002621C0">
      <w:pPr>
        <w:pStyle w:val="NormalPACKT"/>
        <w:pPrChange w:id="1686" w:author="Dattatraya More" w:date="2017-08-02T14:37:00Z">
          <w:pPr/>
        </w:pPrChange>
      </w:pPr>
    </w:p>
    <w:p w14:paraId="46294505" w14:textId="195C02CA" w:rsidR="00522B78" w:rsidRPr="008F279E" w:rsidRDefault="00522B78">
      <w:pPr>
        <w:pStyle w:val="Heading2"/>
        <w:pPrChange w:id="1687" w:author="Dattatraya More" w:date="2017-08-02T14:37:00Z">
          <w:pPr>
            <w:pStyle w:val="ListParagraph"/>
            <w:numPr>
              <w:numId w:val="16"/>
            </w:numPr>
            <w:ind w:hanging="360"/>
          </w:pPr>
        </w:pPrChange>
      </w:pPr>
      <w:r w:rsidRPr="008F279E">
        <w:t>Batch</w:t>
      </w:r>
      <w:r w:rsidR="00D977B9" w:rsidRPr="008F279E">
        <w:t xml:space="preserve"> </w:t>
      </w:r>
      <w:r w:rsidRPr="008F279E">
        <w:t>Norm</w:t>
      </w:r>
    </w:p>
    <w:p w14:paraId="7DFC5700" w14:textId="76F0EE9D" w:rsidR="00522B78" w:rsidRPr="008F279E" w:rsidRDefault="00D977B9">
      <w:pPr>
        <w:pStyle w:val="NormalPACKT"/>
        <w:pPrChange w:id="1688" w:author="Dattatraya More" w:date="2017-08-02T14:37:00Z">
          <w:pPr>
            <w:ind w:left="360"/>
          </w:pPr>
        </w:pPrChange>
      </w:pPr>
      <w:r w:rsidRPr="008F279E">
        <w:t>The idea is to c</w:t>
      </w:r>
      <w:r w:rsidR="00522B78" w:rsidRPr="008F279E">
        <w:t xml:space="preserve">onstruct different mini-batches for real and fake, i.e. each mini-batch </w:t>
      </w:r>
      <w:r w:rsidRPr="008F279E">
        <w:t>need</w:t>
      </w:r>
      <w:r w:rsidR="00522B78" w:rsidRPr="008F279E">
        <w:t xml:space="preserve"> to contain only all real images or all generated images.</w:t>
      </w:r>
      <w:r w:rsidRPr="008F279E">
        <w:t xml:space="preserve"> But w</w:t>
      </w:r>
      <w:r w:rsidR="00522B78" w:rsidRPr="008F279E">
        <w:t>hen batch</w:t>
      </w:r>
      <w:r w:rsidRPr="008F279E">
        <w:t>-</w:t>
      </w:r>
      <w:r w:rsidR="00522B78" w:rsidRPr="008F279E">
        <w:t>norm is not an option</w:t>
      </w:r>
      <w:r w:rsidRPr="008F279E">
        <w:t>, you can</w:t>
      </w:r>
      <w:r w:rsidR="00522B78" w:rsidRPr="008F279E">
        <w:t xml:space="preserve"> use instance normalization (for each sample, subtract mean and divide by standard deviation)</w:t>
      </w:r>
      <w:r w:rsidRPr="008F279E">
        <w:t>.</w:t>
      </w:r>
    </w:p>
    <w:p w14:paraId="15C93AE0" w14:textId="18F04D3D" w:rsidR="00D977B9" w:rsidRPr="008F279E" w:rsidDel="007D7C6F" w:rsidRDefault="00D977B9">
      <w:pPr>
        <w:pStyle w:val="Heading2"/>
        <w:rPr>
          <w:del w:id="1689" w:author="Dattatraya More" w:date="2017-08-02T14:38:00Z"/>
        </w:rPr>
        <w:pPrChange w:id="1690" w:author="Dattatraya More" w:date="2017-08-02T14:38:00Z">
          <w:pPr>
            <w:spacing w:before="100" w:beforeAutospacing="1" w:after="100" w:afterAutospacing="1"/>
          </w:pPr>
        </w:pPrChange>
      </w:pPr>
    </w:p>
    <w:p w14:paraId="2F56BB6B" w14:textId="0B9A1A57" w:rsidR="00522B78" w:rsidRPr="008F279E" w:rsidRDefault="00D977B9">
      <w:pPr>
        <w:pStyle w:val="Heading2"/>
        <w:rPr>
          <w:rFonts w:eastAsiaTheme="minorHAnsi"/>
        </w:rPr>
        <w:pPrChange w:id="1691" w:author="Dattatraya More" w:date="2017-08-02T14:38:00Z">
          <w:pPr>
            <w:pStyle w:val="ListParagraph"/>
            <w:numPr>
              <w:numId w:val="16"/>
            </w:numPr>
            <w:ind w:hanging="360"/>
          </w:pPr>
        </w:pPrChange>
      </w:pPr>
      <w:r w:rsidRPr="008F279E">
        <w:t xml:space="preserve">Avoid Sparse Gradients with </w:t>
      </w:r>
      <w:proofErr w:type="spellStart"/>
      <w:r w:rsidR="00522B78" w:rsidRPr="008F279E">
        <w:rPr>
          <w:rFonts w:eastAsiaTheme="minorHAnsi"/>
        </w:rPr>
        <w:t>ReLU</w:t>
      </w:r>
      <w:proofErr w:type="spellEnd"/>
      <w:r w:rsidR="00522B78" w:rsidRPr="008F279E">
        <w:rPr>
          <w:rFonts w:eastAsiaTheme="minorHAnsi"/>
        </w:rPr>
        <w:t xml:space="preserve">, </w:t>
      </w:r>
      <w:proofErr w:type="spellStart"/>
      <w:r w:rsidR="00522B78" w:rsidRPr="008F279E">
        <w:rPr>
          <w:rFonts w:eastAsiaTheme="minorHAnsi"/>
        </w:rPr>
        <w:t>MaxPool</w:t>
      </w:r>
      <w:proofErr w:type="spellEnd"/>
    </w:p>
    <w:p w14:paraId="70CDF6F6" w14:textId="3AEE7013" w:rsidR="00D977B9" w:rsidRPr="008F279E" w:rsidRDefault="00D977B9">
      <w:pPr>
        <w:pStyle w:val="NormalPACKT"/>
        <w:pPrChange w:id="1692" w:author="Dattatraya More" w:date="2017-08-02T14:39:00Z">
          <w:pPr>
            <w:ind w:left="360"/>
          </w:pPr>
        </w:pPrChange>
      </w:pPr>
      <w:r w:rsidRPr="008F279E">
        <w:t>T</w:t>
      </w:r>
      <w:r w:rsidR="00522B78" w:rsidRPr="008F279E">
        <w:t xml:space="preserve">he stability of the </w:t>
      </w:r>
      <w:proofErr w:type="spellStart"/>
      <w:r w:rsidR="00522B78" w:rsidRPr="008F279E">
        <w:t>GAN</w:t>
      </w:r>
      <w:proofErr w:type="spellEnd"/>
      <w:r w:rsidR="00522B78" w:rsidRPr="008F279E">
        <w:t xml:space="preserve"> game suffers if you have sparse gradients</w:t>
      </w:r>
      <w:r w:rsidRPr="008F279E">
        <w:t xml:space="preserve">. </w:t>
      </w:r>
      <w:proofErr w:type="spellStart"/>
      <w:r w:rsidRPr="008F279E">
        <w:t>LeakyReLU</w:t>
      </w:r>
      <w:proofErr w:type="spellEnd"/>
      <w:r w:rsidRPr="008F279E">
        <w:t xml:space="preserve"> is</w:t>
      </w:r>
      <w:r w:rsidR="00522B78" w:rsidRPr="008F279E">
        <w:t xml:space="preserve"> good </w:t>
      </w:r>
      <w:r w:rsidRPr="008F279E">
        <w:t xml:space="preserve">fit for both Generator and </w:t>
      </w:r>
      <w:r w:rsidR="00F361A2" w:rsidRPr="008F279E">
        <w:t>Discriminator.</w:t>
      </w:r>
    </w:p>
    <w:p w14:paraId="13BB9823" w14:textId="77777777" w:rsidR="00D977B9" w:rsidRPr="008F279E" w:rsidRDefault="00D977B9">
      <w:pPr>
        <w:pStyle w:val="NormalPACKT"/>
        <w:pPrChange w:id="1693" w:author="Dattatraya More" w:date="2017-08-02T14:39:00Z">
          <w:pPr>
            <w:ind w:left="360"/>
          </w:pPr>
        </w:pPrChange>
      </w:pPr>
      <w:r w:rsidRPr="008F279E">
        <w:t>In case of d</w:t>
      </w:r>
      <w:r w:rsidR="00522B78" w:rsidRPr="008F279E">
        <w:t>own</w:t>
      </w:r>
      <w:r w:rsidRPr="008F279E">
        <w:t xml:space="preserve">-sampling, use a combination of </w:t>
      </w:r>
      <w:r w:rsidR="00522B78" w:rsidRPr="008F279E">
        <w:t xml:space="preserve">Average Pooling, </w:t>
      </w:r>
      <w:proofErr w:type="spellStart"/>
      <w:r w:rsidR="00522B78" w:rsidRPr="008F279E">
        <w:t>Conv2d</w:t>
      </w:r>
      <w:proofErr w:type="spellEnd"/>
      <w:r w:rsidR="00522B78" w:rsidRPr="008F279E">
        <w:t xml:space="preserve"> + stride</w:t>
      </w:r>
      <w:r w:rsidRPr="008F279E">
        <w:t>, whereas for u</w:t>
      </w:r>
      <w:r w:rsidR="00522B78" w:rsidRPr="008F279E">
        <w:t>p</w:t>
      </w:r>
      <w:r w:rsidRPr="008F279E">
        <w:t xml:space="preserve">-sampling, use the combination of </w:t>
      </w:r>
      <w:proofErr w:type="spellStart"/>
      <w:r w:rsidR="00522B78" w:rsidRPr="008F279E">
        <w:t>PixelShuffle</w:t>
      </w:r>
      <w:proofErr w:type="spellEnd"/>
      <w:r w:rsidR="00522B78" w:rsidRPr="008F279E">
        <w:t xml:space="preserve">, </w:t>
      </w:r>
      <w:proofErr w:type="spellStart"/>
      <w:r w:rsidR="00522B78" w:rsidRPr="008F279E">
        <w:t>ConvTranspose2d</w:t>
      </w:r>
      <w:proofErr w:type="spellEnd"/>
      <w:r w:rsidR="00522B78" w:rsidRPr="008F279E">
        <w:t xml:space="preserve"> + stride</w:t>
      </w:r>
      <w:r w:rsidRPr="008F279E">
        <w:t>.</w:t>
      </w:r>
    </w:p>
    <w:p w14:paraId="6C54CE7C" w14:textId="2349C1B6" w:rsidR="00522B78" w:rsidRPr="008F279E" w:rsidRDefault="00522B78">
      <w:pPr>
        <w:pStyle w:val="CodePACKT"/>
        <w:pPrChange w:id="1694" w:author="Dattatraya More" w:date="2017-08-02T14:39:00Z">
          <w:pPr>
            <w:ind w:left="360"/>
          </w:pPr>
        </w:pPrChange>
      </w:pPr>
      <w:proofErr w:type="spellStart"/>
      <w:r w:rsidRPr="008F279E">
        <w:t>PixelShuffle</w:t>
      </w:r>
      <w:proofErr w:type="spellEnd"/>
      <w:r w:rsidR="00533F66" w:rsidRPr="008F279E">
        <w:t xml:space="preserve">- </w:t>
      </w:r>
      <w:proofErr w:type="spellStart"/>
      <w:r w:rsidR="00533F66" w:rsidRPr="008F279E">
        <w:t>arXiv</w:t>
      </w:r>
      <w:proofErr w:type="spellEnd"/>
      <w:r w:rsidR="00533F66" w:rsidRPr="008F279E">
        <w:t xml:space="preserve">: 1609.05158, 2016 </w:t>
      </w:r>
    </w:p>
    <w:p w14:paraId="319938F8" w14:textId="55CFDF3F" w:rsidR="00F361A2" w:rsidRPr="004B0EF9" w:rsidDel="007D7C6F" w:rsidRDefault="00F361A2" w:rsidP="004B0EF9">
      <w:pPr>
        <w:ind w:left="360"/>
        <w:rPr>
          <w:del w:id="1695" w:author="Dattatraya More" w:date="2017-08-02T14:39:00Z"/>
          <w:bCs w:val="0"/>
        </w:rPr>
      </w:pPr>
    </w:p>
    <w:p w14:paraId="57D0F46F" w14:textId="22B455AC" w:rsidR="00F361A2" w:rsidRPr="00F361A2" w:rsidDel="007D7C6F" w:rsidRDefault="00F361A2" w:rsidP="00F361A2">
      <w:pPr>
        <w:rPr>
          <w:del w:id="1696" w:author="Dattatraya More" w:date="2017-08-02T14:39:00Z"/>
          <w:sz w:val="28"/>
          <w:szCs w:val="28"/>
          <w:lang w:val="en-GB"/>
        </w:rPr>
      </w:pPr>
    </w:p>
    <w:p w14:paraId="3E51A762" w14:textId="77777777" w:rsidR="00CB5D27" w:rsidRPr="007D7C6F" w:rsidRDefault="00CB5D27">
      <w:pPr>
        <w:pStyle w:val="Heading2"/>
        <w:rPr>
          <w:rFonts w:eastAsiaTheme="minorHAnsi"/>
          <w:rPrChange w:id="1697" w:author="Dattatraya More" w:date="2017-08-02T14:39:00Z">
            <w:rPr>
              <w:lang w:val="en-GB"/>
            </w:rPr>
          </w:rPrChange>
        </w:rPr>
        <w:pPrChange w:id="1698" w:author="Dattatraya More" w:date="2017-08-02T14:39:00Z">
          <w:pPr>
            <w:pStyle w:val="ListParagraph"/>
            <w:numPr>
              <w:numId w:val="16"/>
            </w:numPr>
            <w:ind w:hanging="360"/>
          </w:pPr>
        </w:pPrChange>
      </w:pPr>
      <w:r w:rsidRPr="007D7C6F">
        <w:rPr>
          <w:rFonts w:eastAsiaTheme="minorHAnsi"/>
          <w:rPrChange w:id="1699" w:author="Dattatraya More" w:date="2017-08-02T14:39:00Z">
            <w:rPr>
              <w:b/>
              <w:iCs/>
            </w:rPr>
          </w:rPrChange>
        </w:rPr>
        <w:t>Optimizer and Noise</w:t>
      </w:r>
    </w:p>
    <w:p w14:paraId="6ED1D826" w14:textId="2BF046F9" w:rsidR="00522B78" w:rsidRPr="007D7C6F" w:rsidRDefault="00522B78">
      <w:pPr>
        <w:pStyle w:val="NormalPACKT"/>
        <w:rPr>
          <w:rFonts w:eastAsiaTheme="minorHAnsi"/>
          <w:rPrChange w:id="1700" w:author="Dattatraya More" w:date="2017-08-02T14:39:00Z">
            <w:rPr>
              <w:b/>
              <w:sz w:val="28"/>
              <w:szCs w:val="28"/>
              <w:lang w:val="en-GB"/>
            </w:rPr>
          </w:rPrChange>
        </w:rPr>
        <w:pPrChange w:id="1701" w:author="Dattatraya More" w:date="2017-08-02T14:39:00Z">
          <w:pPr>
            <w:pStyle w:val="ListParagraph"/>
          </w:pPr>
        </w:pPrChange>
      </w:pPr>
      <w:r w:rsidRPr="007D7C6F">
        <w:rPr>
          <w:rFonts w:eastAsiaTheme="minorHAnsi"/>
          <w:rPrChange w:id="1702" w:author="Dattatraya More" w:date="2017-08-02T14:39:00Z">
            <w:rPr>
              <w:bCs w:val="0"/>
            </w:rPr>
          </w:rPrChange>
        </w:rPr>
        <w:t>Use the ADAM Optimizer</w:t>
      </w:r>
      <w:r w:rsidR="00D977B9" w:rsidRPr="007D7C6F">
        <w:rPr>
          <w:rFonts w:eastAsiaTheme="minorHAnsi"/>
          <w:rPrChange w:id="1703" w:author="Dattatraya More" w:date="2017-08-02T14:39:00Z">
            <w:rPr>
              <w:bCs w:val="0"/>
            </w:rPr>
          </w:rPrChange>
        </w:rPr>
        <w:t xml:space="preserve"> for Generator and </w:t>
      </w:r>
      <w:proofErr w:type="spellStart"/>
      <w:r w:rsidR="00D977B9" w:rsidRPr="007D7C6F">
        <w:rPr>
          <w:rFonts w:eastAsiaTheme="minorHAnsi"/>
          <w:rPrChange w:id="1704" w:author="Dattatraya More" w:date="2017-08-02T14:39:00Z">
            <w:rPr>
              <w:bCs w:val="0"/>
            </w:rPr>
          </w:rPrChange>
        </w:rPr>
        <w:t>SGD</w:t>
      </w:r>
      <w:proofErr w:type="spellEnd"/>
      <w:r w:rsidR="00D977B9" w:rsidRPr="007D7C6F">
        <w:rPr>
          <w:rFonts w:eastAsiaTheme="minorHAnsi"/>
          <w:rPrChange w:id="1705" w:author="Dattatraya More" w:date="2017-08-02T14:39:00Z">
            <w:rPr>
              <w:bCs w:val="0"/>
            </w:rPr>
          </w:rPrChange>
        </w:rPr>
        <w:t xml:space="preserve"> for discriminator</w:t>
      </w:r>
      <w:r w:rsidR="008A3DB3" w:rsidRPr="007D7C6F">
        <w:rPr>
          <w:rFonts w:eastAsiaTheme="minorHAnsi"/>
          <w:rPrChange w:id="1706" w:author="Dattatraya More" w:date="2017-08-02T14:39:00Z">
            <w:rPr>
              <w:bCs w:val="0"/>
            </w:rPr>
          </w:rPrChange>
        </w:rPr>
        <w:t>. And p</w:t>
      </w:r>
      <w:r w:rsidR="00CB5D27" w:rsidRPr="007D7C6F">
        <w:rPr>
          <w:rFonts w:eastAsiaTheme="minorHAnsi"/>
          <w:rPrChange w:id="1707" w:author="Dattatraya More" w:date="2017-08-02T14:39:00Z">
            <w:rPr>
              <w:bCs w:val="0"/>
            </w:rPr>
          </w:rPrChange>
        </w:rPr>
        <w:t>rovide</w:t>
      </w:r>
      <w:r w:rsidR="00D977B9" w:rsidRPr="007D7C6F">
        <w:rPr>
          <w:rFonts w:eastAsiaTheme="minorHAnsi"/>
          <w:rPrChange w:id="1708" w:author="Dattatraya More" w:date="2017-08-02T14:39:00Z">
            <w:rPr>
              <w:bCs w:val="0"/>
            </w:rPr>
          </w:rPrChange>
        </w:rPr>
        <w:t xml:space="preserve"> noise in the form of dropout to several layers of Generator</w:t>
      </w:r>
      <w:r w:rsidR="00CB5D27" w:rsidRPr="007D7C6F">
        <w:rPr>
          <w:rFonts w:eastAsiaTheme="minorHAnsi"/>
          <w:rPrChange w:id="1709" w:author="Dattatraya More" w:date="2017-08-02T14:39:00Z">
            <w:rPr>
              <w:bCs w:val="0"/>
            </w:rPr>
          </w:rPrChange>
        </w:rPr>
        <w:t>.</w:t>
      </w:r>
    </w:p>
    <w:p w14:paraId="4098A9BC" w14:textId="7B475C88" w:rsidR="002621C0" w:rsidRPr="008F279E" w:rsidDel="007D7C6F" w:rsidRDefault="002621C0">
      <w:pPr>
        <w:pStyle w:val="Heading2"/>
        <w:rPr>
          <w:del w:id="1710" w:author="Dattatraya More" w:date="2017-08-02T14:39:00Z"/>
        </w:rPr>
        <w:pPrChange w:id="1711" w:author="Dattatraya More" w:date="2017-08-02T14:39:00Z">
          <w:pPr/>
        </w:pPrChange>
      </w:pPr>
    </w:p>
    <w:p w14:paraId="1639BE81" w14:textId="39AAA429" w:rsidR="00F361A2" w:rsidRPr="008F279E" w:rsidRDefault="00F361A2">
      <w:pPr>
        <w:pStyle w:val="Heading2"/>
        <w:pPrChange w:id="1712" w:author="Dattatraya More" w:date="2017-08-02T14:39:00Z">
          <w:pPr>
            <w:pStyle w:val="ListParagraph"/>
            <w:numPr>
              <w:numId w:val="16"/>
            </w:numPr>
            <w:ind w:hanging="360"/>
          </w:pPr>
        </w:pPrChange>
      </w:pPr>
      <w:r w:rsidRPr="008F279E">
        <w:t xml:space="preserve">Don’t balance loss </w:t>
      </w:r>
      <w:r w:rsidR="00CB5D27" w:rsidRPr="008F279E">
        <w:t>through</w:t>
      </w:r>
      <w:r w:rsidRPr="008F279E">
        <w:t xml:space="preserve"> statistics</w:t>
      </w:r>
      <w:r w:rsidR="00CB5D27" w:rsidRPr="008F279E">
        <w:t xml:space="preserve"> only</w:t>
      </w:r>
      <w:r w:rsidRPr="008F279E">
        <w:t xml:space="preserve">. </w:t>
      </w:r>
    </w:p>
    <w:p w14:paraId="4016475F" w14:textId="6EF5BCCB" w:rsidR="00522B78" w:rsidRPr="008F279E" w:rsidRDefault="00F361A2">
      <w:pPr>
        <w:pStyle w:val="NormalPACKT"/>
        <w:pPrChange w:id="1713" w:author="Dattatraya More" w:date="2017-08-02T14:39:00Z">
          <w:pPr>
            <w:ind w:left="360"/>
          </w:pPr>
        </w:pPrChange>
      </w:pPr>
      <w:r w:rsidRPr="008F279E">
        <w:t xml:space="preserve">Instead </w:t>
      </w:r>
      <w:r w:rsidR="00522B78" w:rsidRPr="008F279E">
        <w:t>have a principled approach to it, rather than intuition</w:t>
      </w:r>
      <w:r w:rsidRPr="008F279E">
        <w:t>.</w:t>
      </w:r>
    </w:p>
    <w:p w14:paraId="130920EE" w14:textId="77777777" w:rsidR="00F361A2" w:rsidRPr="007D7C6F" w:rsidRDefault="00F361A2">
      <w:pPr>
        <w:pStyle w:val="CodePACKT"/>
        <w:rPr>
          <w:rPrChange w:id="1714" w:author="Dattatraya More" w:date="2017-08-02T14:39:00Z">
            <w:rPr>
              <w:rFonts w:ascii="Calibri" w:hAnsi="Calibri"/>
            </w:rPr>
          </w:rPrChange>
        </w:rPr>
        <w:pPrChange w:id="1715" w:author="Dattatraya More" w:date="2017-08-02T14:39:00Z">
          <w:pPr>
            <w:shd w:val="clear" w:color="auto" w:fill="F2F2F2" w:themeFill="background1" w:themeFillShade="F2"/>
            <w:ind w:left="360"/>
          </w:pPr>
        </w:pPrChange>
      </w:pPr>
      <w:proofErr w:type="gramStart"/>
      <w:r w:rsidRPr="007D7C6F">
        <w:rPr>
          <w:rPrChange w:id="1716" w:author="Dattatraya More" w:date="2017-08-02T14:39:00Z">
            <w:rPr>
              <w:rFonts w:ascii="Calibri" w:hAnsi="Calibri"/>
              <w:bCs w:val="0"/>
            </w:rPr>
          </w:rPrChange>
        </w:rPr>
        <w:t>while</w:t>
      </w:r>
      <w:proofErr w:type="gramEnd"/>
      <w:r w:rsidRPr="007D7C6F">
        <w:rPr>
          <w:rPrChange w:id="1717" w:author="Dattatraya More" w:date="2017-08-02T14:39:00Z">
            <w:rPr>
              <w:rFonts w:ascii="Calibri" w:hAnsi="Calibri"/>
              <w:bCs w:val="0"/>
            </w:rPr>
          </w:rPrChange>
        </w:rPr>
        <w:t xml:space="preserve"> </w:t>
      </w:r>
      <w:proofErr w:type="spellStart"/>
      <w:r w:rsidRPr="007D7C6F">
        <w:rPr>
          <w:rPrChange w:id="1718" w:author="Dattatraya More" w:date="2017-08-02T14:39:00Z">
            <w:rPr>
              <w:rFonts w:ascii="Calibri" w:hAnsi="Calibri"/>
              <w:bCs w:val="0"/>
            </w:rPr>
          </w:rPrChange>
        </w:rPr>
        <w:t>lossD</w:t>
      </w:r>
      <w:proofErr w:type="spellEnd"/>
      <w:r w:rsidRPr="007D7C6F">
        <w:rPr>
          <w:rPrChange w:id="1719" w:author="Dattatraya More" w:date="2017-08-02T14:39:00Z">
            <w:rPr>
              <w:rFonts w:ascii="Calibri" w:hAnsi="Calibri"/>
              <w:bCs w:val="0"/>
            </w:rPr>
          </w:rPrChange>
        </w:rPr>
        <w:t xml:space="preserve"> &gt; A:</w:t>
      </w:r>
    </w:p>
    <w:p w14:paraId="6040FBB0" w14:textId="77777777" w:rsidR="00F361A2" w:rsidRPr="007D7C6F" w:rsidRDefault="00F361A2">
      <w:pPr>
        <w:pStyle w:val="CodePACKT"/>
        <w:rPr>
          <w:rPrChange w:id="1720" w:author="Dattatraya More" w:date="2017-08-02T14:39:00Z">
            <w:rPr>
              <w:rFonts w:ascii="Calibri" w:hAnsi="Calibri"/>
            </w:rPr>
          </w:rPrChange>
        </w:rPr>
        <w:pPrChange w:id="1721" w:author="Dattatraya More" w:date="2017-08-02T14:39:00Z">
          <w:pPr>
            <w:shd w:val="clear" w:color="auto" w:fill="F2F2F2" w:themeFill="background1" w:themeFillShade="F2"/>
            <w:ind w:left="360"/>
          </w:pPr>
        </w:pPrChange>
      </w:pPr>
      <w:r w:rsidRPr="007D7C6F">
        <w:rPr>
          <w:rPrChange w:id="1722" w:author="Dattatraya More" w:date="2017-08-02T14:39:00Z">
            <w:rPr>
              <w:rFonts w:ascii="Calibri" w:hAnsi="Calibri"/>
              <w:bCs w:val="0"/>
            </w:rPr>
          </w:rPrChange>
        </w:rPr>
        <w:t xml:space="preserve">  </w:t>
      </w:r>
      <w:proofErr w:type="gramStart"/>
      <w:r w:rsidRPr="007D7C6F">
        <w:rPr>
          <w:rPrChange w:id="1723" w:author="Dattatraya More" w:date="2017-08-02T14:39:00Z">
            <w:rPr>
              <w:rFonts w:ascii="Calibri" w:hAnsi="Calibri"/>
              <w:bCs w:val="0"/>
            </w:rPr>
          </w:rPrChange>
        </w:rPr>
        <w:t>train</w:t>
      </w:r>
      <w:proofErr w:type="gramEnd"/>
      <w:r w:rsidRPr="007D7C6F">
        <w:rPr>
          <w:rPrChange w:id="1724" w:author="Dattatraya More" w:date="2017-08-02T14:39:00Z">
            <w:rPr>
              <w:rFonts w:ascii="Calibri" w:hAnsi="Calibri"/>
              <w:bCs w:val="0"/>
            </w:rPr>
          </w:rPrChange>
        </w:rPr>
        <w:t xml:space="preserve"> D</w:t>
      </w:r>
    </w:p>
    <w:p w14:paraId="380475BD" w14:textId="77777777" w:rsidR="00F361A2" w:rsidRPr="007D7C6F" w:rsidRDefault="00F361A2">
      <w:pPr>
        <w:pStyle w:val="CodePACKT"/>
        <w:rPr>
          <w:rPrChange w:id="1725" w:author="Dattatraya More" w:date="2017-08-02T14:39:00Z">
            <w:rPr>
              <w:rFonts w:ascii="Calibri" w:hAnsi="Calibri"/>
            </w:rPr>
          </w:rPrChange>
        </w:rPr>
        <w:pPrChange w:id="1726" w:author="Dattatraya More" w:date="2017-08-02T14:39:00Z">
          <w:pPr>
            <w:shd w:val="clear" w:color="auto" w:fill="F2F2F2" w:themeFill="background1" w:themeFillShade="F2"/>
            <w:ind w:left="360"/>
          </w:pPr>
        </w:pPrChange>
      </w:pPr>
      <w:proofErr w:type="gramStart"/>
      <w:r w:rsidRPr="007D7C6F">
        <w:rPr>
          <w:rPrChange w:id="1727" w:author="Dattatraya More" w:date="2017-08-02T14:39:00Z">
            <w:rPr>
              <w:rFonts w:ascii="Calibri" w:hAnsi="Calibri"/>
              <w:bCs w:val="0"/>
            </w:rPr>
          </w:rPrChange>
        </w:rPr>
        <w:t>while</w:t>
      </w:r>
      <w:proofErr w:type="gramEnd"/>
      <w:r w:rsidRPr="007D7C6F">
        <w:rPr>
          <w:rPrChange w:id="1728" w:author="Dattatraya More" w:date="2017-08-02T14:39:00Z">
            <w:rPr>
              <w:rFonts w:ascii="Calibri" w:hAnsi="Calibri"/>
              <w:bCs w:val="0"/>
            </w:rPr>
          </w:rPrChange>
        </w:rPr>
        <w:t xml:space="preserve"> </w:t>
      </w:r>
      <w:proofErr w:type="spellStart"/>
      <w:r w:rsidRPr="007D7C6F">
        <w:rPr>
          <w:rPrChange w:id="1729" w:author="Dattatraya More" w:date="2017-08-02T14:39:00Z">
            <w:rPr>
              <w:rFonts w:ascii="Calibri" w:hAnsi="Calibri"/>
              <w:bCs w:val="0"/>
            </w:rPr>
          </w:rPrChange>
        </w:rPr>
        <w:t>lossG</w:t>
      </w:r>
      <w:proofErr w:type="spellEnd"/>
      <w:r w:rsidRPr="007D7C6F">
        <w:rPr>
          <w:rPrChange w:id="1730" w:author="Dattatraya More" w:date="2017-08-02T14:39:00Z">
            <w:rPr>
              <w:rFonts w:ascii="Calibri" w:hAnsi="Calibri"/>
              <w:bCs w:val="0"/>
            </w:rPr>
          </w:rPrChange>
        </w:rPr>
        <w:t xml:space="preserve"> &gt; B:</w:t>
      </w:r>
    </w:p>
    <w:p w14:paraId="69A5295F" w14:textId="69CBCE66" w:rsidR="00522B78" w:rsidRPr="007D7C6F" w:rsidRDefault="00F361A2">
      <w:pPr>
        <w:pStyle w:val="CodePACKT"/>
        <w:rPr>
          <w:rPrChange w:id="1731" w:author="Dattatraya More" w:date="2017-08-02T14:39:00Z">
            <w:rPr>
              <w:rFonts w:ascii="Calibri" w:hAnsi="Calibri"/>
            </w:rPr>
          </w:rPrChange>
        </w:rPr>
        <w:pPrChange w:id="1732" w:author="Dattatraya More" w:date="2017-08-02T14:39:00Z">
          <w:pPr>
            <w:shd w:val="clear" w:color="auto" w:fill="F2F2F2" w:themeFill="background1" w:themeFillShade="F2"/>
            <w:ind w:left="360"/>
          </w:pPr>
        </w:pPrChange>
      </w:pPr>
      <w:r w:rsidRPr="007D7C6F">
        <w:rPr>
          <w:rPrChange w:id="1733" w:author="Dattatraya More" w:date="2017-08-02T14:39:00Z">
            <w:rPr>
              <w:rFonts w:ascii="Calibri" w:hAnsi="Calibri"/>
              <w:bCs w:val="0"/>
            </w:rPr>
          </w:rPrChange>
        </w:rPr>
        <w:t xml:space="preserve">  </w:t>
      </w:r>
      <w:proofErr w:type="gramStart"/>
      <w:r w:rsidRPr="007D7C6F">
        <w:rPr>
          <w:rPrChange w:id="1734" w:author="Dattatraya More" w:date="2017-08-02T14:39:00Z">
            <w:rPr>
              <w:rFonts w:ascii="Calibri" w:hAnsi="Calibri"/>
              <w:bCs w:val="0"/>
            </w:rPr>
          </w:rPrChange>
        </w:rPr>
        <w:t>train</w:t>
      </w:r>
      <w:proofErr w:type="gramEnd"/>
      <w:r w:rsidRPr="007D7C6F">
        <w:rPr>
          <w:rPrChange w:id="1735" w:author="Dattatraya More" w:date="2017-08-02T14:39:00Z">
            <w:rPr>
              <w:rFonts w:ascii="Calibri" w:hAnsi="Calibri"/>
              <w:bCs w:val="0"/>
            </w:rPr>
          </w:rPrChange>
        </w:rPr>
        <w:t xml:space="preserve"> G</w:t>
      </w:r>
    </w:p>
    <w:p w14:paraId="0ECE2C0B" w14:textId="77777777" w:rsidR="004140FE" w:rsidRDefault="004140FE" w:rsidP="00FB47CB">
      <w:pPr>
        <w:rPr>
          <w:lang w:val="en-GB"/>
        </w:rPr>
      </w:pPr>
    </w:p>
    <w:p w14:paraId="4BF0A03A" w14:textId="77777777" w:rsidR="00D0778E" w:rsidRPr="00D0778E" w:rsidRDefault="00D0778E" w:rsidP="00D0778E">
      <w:pPr>
        <w:rPr>
          <w:lang w:val="en-GB"/>
        </w:rPr>
      </w:pPr>
    </w:p>
    <w:p w14:paraId="724C9246" w14:textId="08758820" w:rsidR="00D0778E" w:rsidRPr="008F279E" w:rsidRDefault="000B3929">
      <w:pPr>
        <w:pStyle w:val="NormalPACKT"/>
        <w:pPrChange w:id="1736" w:author="Dattatraya More" w:date="2017-08-02T14:44:00Z">
          <w:pPr/>
        </w:pPrChange>
      </w:pPr>
      <w:r w:rsidRPr="0021542C">
        <w:rPr>
          <w:rPrChange w:id="1737" w:author="Dattatraya More" w:date="2017-08-02T14:44:00Z">
            <w:rPr>
              <w:bCs w:val="0"/>
              <w:lang w:val="en-GB"/>
            </w:rPr>
          </w:rPrChange>
        </w:rPr>
        <w:t xml:space="preserve">Note- </w:t>
      </w:r>
      <w:r w:rsidR="0061658C" w:rsidRPr="0021542C">
        <w:rPr>
          <w:rPrChange w:id="1738" w:author="Dattatraya More" w:date="2017-08-02T14:44:00Z">
            <w:rPr>
              <w:bCs w:val="0"/>
              <w:lang w:val="en-GB"/>
            </w:rPr>
          </w:rPrChange>
        </w:rPr>
        <w:t>Despite all these</w:t>
      </w:r>
      <w:r w:rsidR="00CB5D27" w:rsidRPr="0021542C">
        <w:rPr>
          <w:rPrChange w:id="1739" w:author="Dattatraya More" w:date="2017-08-02T14:44:00Z">
            <w:rPr>
              <w:bCs w:val="0"/>
              <w:lang w:val="en-GB"/>
            </w:rPr>
          </w:rPrChange>
        </w:rPr>
        <w:t xml:space="preserve"> tips and </w:t>
      </w:r>
      <w:r w:rsidR="0061658C" w:rsidRPr="0021542C">
        <w:rPr>
          <w:rPrChange w:id="1740" w:author="Dattatraya More" w:date="2017-08-02T14:44:00Z">
            <w:rPr>
              <w:bCs w:val="0"/>
              <w:lang w:val="en-GB"/>
            </w:rPr>
          </w:rPrChange>
        </w:rPr>
        <w:t>training enhancement</w:t>
      </w:r>
      <w:r w:rsidR="00CB5D27" w:rsidRPr="0021542C">
        <w:rPr>
          <w:rPrChange w:id="1741" w:author="Dattatraya More" w:date="2017-08-02T14:44:00Z">
            <w:rPr>
              <w:bCs w:val="0"/>
              <w:lang w:val="en-GB"/>
            </w:rPr>
          </w:rPrChange>
        </w:rPr>
        <w:t xml:space="preserve"> steps, Generative Adversarial model is still relatively new in the field of AI and deep learning and so like any other fast growing </w:t>
      </w:r>
      <w:r w:rsidR="00D215E4" w:rsidRPr="0021542C">
        <w:rPr>
          <w:rPrChange w:id="1742" w:author="Dattatraya More" w:date="2017-08-02T14:44:00Z">
            <w:rPr>
              <w:bCs w:val="0"/>
              <w:lang w:val="en-GB"/>
            </w:rPr>
          </w:rPrChange>
        </w:rPr>
        <w:t>field</w:t>
      </w:r>
      <w:r w:rsidR="00CB5D27" w:rsidRPr="0021542C">
        <w:rPr>
          <w:rPrChange w:id="1743" w:author="Dattatraya More" w:date="2017-08-02T14:44:00Z">
            <w:rPr>
              <w:bCs w:val="0"/>
              <w:lang w:val="en-GB"/>
            </w:rPr>
          </w:rPrChange>
        </w:rPr>
        <w:t xml:space="preserve">, it too requires </w:t>
      </w:r>
      <w:r w:rsidR="001349D6" w:rsidRPr="0021542C">
        <w:rPr>
          <w:rPrChange w:id="1744" w:author="Dattatraya More" w:date="2017-08-02T14:44:00Z">
            <w:rPr>
              <w:bCs w:val="0"/>
              <w:lang w:val="en-GB"/>
            </w:rPr>
          </w:rPrChange>
        </w:rPr>
        <w:t>a lot of improvement</w:t>
      </w:r>
      <w:r w:rsidR="00CB5D27" w:rsidRPr="0021542C">
        <w:rPr>
          <w:rPrChange w:id="1745" w:author="Dattatraya More" w:date="2017-08-02T14:44:00Z">
            <w:rPr>
              <w:bCs w:val="0"/>
              <w:lang w:val="en-GB"/>
            </w:rPr>
          </w:rPrChange>
        </w:rPr>
        <w:t>.</w:t>
      </w:r>
    </w:p>
    <w:p w14:paraId="2D624A7B" w14:textId="4DA03A0F" w:rsidR="00F41CEE" w:rsidRDefault="00F41CEE" w:rsidP="00F41CEE"/>
    <w:p w14:paraId="2ED02521" w14:textId="2D79191F" w:rsidR="00F41CEE" w:rsidRDefault="00F41CEE" w:rsidP="00F41CEE"/>
    <w:p w14:paraId="022D31AB" w14:textId="574A65F3" w:rsidR="00F41CEE" w:rsidRPr="00F41CEE" w:rsidRDefault="0021542C">
      <w:pPr>
        <w:pStyle w:val="Heading1"/>
        <w:pPrChange w:id="1746" w:author="Dattatraya More" w:date="2017-08-02T14:45:00Z">
          <w:pPr/>
        </w:pPrChange>
      </w:pPr>
      <w:commentRangeStart w:id="1747"/>
      <w:ins w:id="1748" w:author="Dattatraya More" w:date="2017-08-02T14:45:00Z">
        <w:r>
          <w:t>Summary</w:t>
        </w:r>
      </w:ins>
      <w:commentRangeEnd w:id="1747"/>
      <w:ins w:id="1749" w:author="Dattatraya More" w:date="2017-08-02T18:37:00Z">
        <w:r w:rsidR="009A0C79">
          <w:rPr>
            <w:rStyle w:val="CommentReference"/>
            <w:b w:val="0"/>
            <w:bCs/>
            <w:iCs w:val="0"/>
            <w:color w:val="auto"/>
            <w:kern w:val="0"/>
            <w:lang w:val="en-US"/>
          </w:rPr>
          <w:commentReference w:id="1747"/>
        </w:r>
      </w:ins>
    </w:p>
    <w:p w14:paraId="1AD715F6" w14:textId="77777777" w:rsidR="00F41CEE" w:rsidRDefault="00F41CEE" w:rsidP="00F41CEE">
      <w:pPr>
        <w:rPr>
          <w:lang w:val="en-GB"/>
        </w:rPr>
      </w:pPr>
    </w:p>
    <w:p w14:paraId="015D3919" w14:textId="76245ECA" w:rsidR="00711B01" w:rsidRPr="00711B01" w:rsidRDefault="00711B01" w:rsidP="00711B01">
      <w:pPr>
        <w:widowControl w:val="0"/>
        <w:autoSpaceDE w:val="0"/>
        <w:autoSpaceDN w:val="0"/>
        <w:adjustRightInd w:val="0"/>
        <w:spacing w:before="0" w:after="0" w:line="280" w:lineRule="atLeast"/>
        <w:rPr>
          <w:rFonts w:ascii="Times New Roman" w:hAnsi="Times New Roman" w:cs="Times New Roman"/>
          <w:bCs w:val="0"/>
          <w:sz w:val="22"/>
        </w:rPr>
      </w:pPr>
      <w:r w:rsidRPr="00711B01">
        <w:rPr>
          <w:rFonts w:ascii="Times New Roman" w:hAnsi="Times New Roman" w:cs="Times New Roman"/>
          <w:bCs w:val="0"/>
          <w:sz w:val="22"/>
        </w:rPr>
        <w:t>So far you have learned how deep networks has evolved from the arena of supervised task of classifying an image, recognizing voice, text etc. towards the unsupervised field with lots of creative power through the concepts of Generative Adversarial Network. You have already generated some realistic images like handwritten digits,</w:t>
      </w:r>
      <w:r>
        <w:rPr>
          <w:rFonts w:ascii="Times New Roman" w:hAnsi="Times New Roman" w:cs="Times New Roman"/>
          <w:bCs w:val="0"/>
          <w:sz w:val="22"/>
        </w:rPr>
        <w:t xml:space="preserve"> </w:t>
      </w:r>
      <w:r w:rsidRPr="00711B01">
        <w:rPr>
          <w:rFonts w:ascii="Times New Roman" w:hAnsi="Times New Roman" w:cs="Times New Roman"/>
          <w:bCs w:val="0"/>
          <w:sz w:val="22"/>
        </w:rPr>
        <w:t>airplane,</w:t>
      </w:r>
      <w:r>
        <w:rPr>
          <w:rFonts w:ascii="Times New Roman" w:hAnsi="Times New Roman" w:cs="Times New Roman"/>
          <w:bCs w:val="0"/>
          <w:sz w:val="22"/>
        </w:rPr>
        <w:t xml:space="preserve"> </w:t>
      </w:r>
      <w:r w:rsidRPr="00711B01">
        <w:rPr>
          <w:rFonts w:ascii="Times New Roman" w:hAnsi="Times New Roman" w:cs="Times New Roman"/>
          <w:bCs w:val="0"/>
          <w:sz w:val="22"/>
        </w:rPr>
        <w:t>cars,</w:t>
      </w:r>
      <w:ins w:id="1750" w:author="Microsoft Office User" w:date="2017-08-04T20:29:00Z">
        <w:r w:rsidR="00CC25FF">
          <w:rPr>
            <w:rFonts w:ascii="Times New Roman" w:hAnsi="Times New Roman" w:cs="Times New Roman"/>
            <w:bCs w:val="0"/>
            <w:sz w:val="22"/>
          </w:rPr>
          <w:t xml:space="preserve"> </w:t>
        </w:r>
      </w:ins>
      <w:proofErr w:type="gramStart"/>
      <w:r w:rsidRPr="00711B01">
        <w:rPr>
          <w:rFonts w:ascii="Times New Roman" w:hAnsi="Times New Roman" w:cs="Times New Roman"/>
          <w:bCs w:val="0"/>
          <w:sz w:val="22"/>
        </w:rPr>
        <w:t>birds</w:t>
      </w:r>
      <w:proofErr w:type="gramEnd"/>
      <w:r w:rsidRPr="00711B01">
        <w:rPr>
          <w:rFonts w:ascii="Times New Roman" w:hAnsi="Times New Roman" w:cs="Times New Roman"/>
          <w:bCs w:val="0"/>
          <w:sz w:val="22"/>
        </w:rPr>
        <w:t xml:space="preserve"> </w:t>
      </w:r>
      <w:proofErr w:type="spellStart"/>
      <w:r w:rsidRPr="00711B01">
        <w:rPr>
          <w:rFonts w:ascii="Times New Roman" w:hAnsi="Times New Roman" w:cs="Times New Roman"/>
          <w:bCs w:val="0"/>
          <w:sz w:val="22"/>
        </w:rPr>
        <w:t>etc</w:t>
      </w:r>
      <w:proofErr w:type="spellEnd"/>
      <w:r w:rsidRPr="00711B01">
        <w:rPr>
          <w:rFonts w:ascii="Times New Roman" w:hAnsi="Times New Roman" w:cs="Times New Roman"/>
          <w:bCs w:val="0"/>
          <w:sz w:val="22"/>
        </w:rPr>
        <w:t xml:space="preserve"> using </w:t>
      </w:r>
      <w:proofErr w:type="spellStart"/>
      <w:r>
        <w:rPr>
          <w:rFonts w:ascii="Times New Roman" w:hAnsi="Times New Roman" w:cs="Times New Roman"/>
          <w:bCs w:val="0"/>
          <w:sz w:val="22"/>
        </w:rPr>
        <w:t>mnist</w:t>
      </w:r>
      <w:proofErr w:type="spellEnd"/>
      <w:r>
        <w:rPr>
          <w:rFonts w:ascii="Times New Roman" w:hAnsi="Times New Roman" w:cs="Times New Roman"/>
          <w:bCs w:val="0"/>
          <w:sz w:val="22"/>
        </w:rPr>
        <w:t xml:space="preserve">, </w:t>
      </w:r>
      <w:proofErr w:type="spellStart"/>
      <w:r w:rsidRPr="00711B01">
        <w:rPr>
          <w:rFonts w:ascii="Times New Roman" w:hAnsi="Times New Roman" w:cs="Times New Roman"/>
          <w:bCs w:val="0"/>
          <w:sz w:val="22"/>
        </w:rPr>
        <w:t>cifar</w:t>
      </w:r>
      <w:proofErr w:type="spellEnd"/>
      <w:r w:rsidRPr="00711B01">
        <w:rPr>
          <w:rFonts w:ascii="Times New Roman" w:hAnsi="Times New Roman" w:cs="Times New Roman"/>
          <w:bCs w:val="0"/>
          <w:sz w:val="22"/>
        </w:rPr>
        <w:t xml:space="preserve"> datasets.</w:t>
      </w:r>
      <w:r>
        <w:rPr>
          <w:rFonts w:ascii="Times New Roman" w:hAnsi="Times New Roman" w:cs="Times New Roman"/>
          <w:bCs w:val="0"/>
          <w:sz w:val="22"/>
        </w:rPr>
        <w:t xml:space="preserve"> </w:t>
      </w:r>
      <w:r w:rsidRPr="00711B01">
        <w:rPr>
          <w:rFonts w:ascii="Times New Roman" w:hAnsi="Times New Roman" w:cs="Times New Roman"/>
          <w:bCs w:val="0"/>
          <w:sz w:val="22"/>
        </w:rPr>
        <w:t xml:space="preserve">Also, you have understood various challenges related to generative adversarial network and how to overcome it with </w:t>
      </w:r>
      <w:del w:id="1751" w:author="Microsoft Office User" w:date="2017-08-05T06:38:00Z">
        <w:r w:rsidRPr="00711B01" w:rsidDel="00A67FE6">
          <w:rPr>
            <w:rFonts w:ascii="Times New Roman" w:hAnsi="Times New Roman" w:cs="Times New Roman"/>
            <w:bCs w:val="0"/>
            <w:sz w:val="22"/>
          </w:rPr>
          <w:delText xml:space="preserve">various </w:delText>
        </w:r>
      </w:del>
      <w:ins w:id="1752" w:author="Microsoft Office User" w:date="2017-08-05T06:38:00Z">
        <w:r w:rsidR="00A67FE6">
          <w:rPr>
            <w:rFonts w:ascii="Times New Roman" w:hAnsi="Times New Roman" w:cs="Times New Roman"/>
            <w:bCs w:val="0"/>
            <w:sz w:val="22"/>
          </w:rPr>
          <w:t>practical</w:t>
        </w:r>
        <w:r w:rsidR="00A67FE6" w:rsidRPr="00711B01">
          <w:rPr>
            <w:rFonts w:ascii="Times New Roman" w:hAnsi="Times New Roman" w:cs="Times New Roman"/>
            <w:bCs w:val="0"/>
            <w:sz w:val="22"/>
          </w:rPr>
          <w:t xml:space="preserve"> </w:t>
        </w:r>
      </w:ins>
      <w:r w:rsidRPr="00711B01">
        <w:rPr>
          <w:rFonts w:ascii="Times New Roman" w:hAnsi="Times New Roman" w:cs="Times New Roman"/>
          <w:bCs w:val="0"/>
          <w:sz w:val="22"/>
        </w:rPr>
        <w:t>tuning tips.</w:t>
      </w:r>
    </w:p>
    <w:p w14:paraId="70642E00" w14:textId="79B3766E" w:rsidR="00711B01" w:rsidRPr="00711B01" w:rsidDel="009D034E" w:rsidRDefault="00711B01" w:rsidP="00711B01">
      <w:pPr>
        <w:widowControl w:val="0"/>
        <w:autoSpaceDE w:val="0"/>
        <w:autoSpaceDN w:val="0"/>
        <w:adjustRightInd w:val="0"/>
        <w:spacing w:before="0" w:after="0" w:line="280" w:lineRule="atLeast"/>
        <w:rPr>
          <w:del w:id="1753" w:author="Microsoft Office User" w:date="2017-08-05T06:37:00Z"/>
          <w:rFonts w:ascii="Times New Roman" w:hAnsi="Times New Roman" w:cs="Times New Roman"/>
          <w:bCs w:val="0"/>
          <w:sz w:val="22"/>
        </w:rPr>
      </w:pPr>
      <w:r w:rsidRPr="00711B01">
        <w:rPr>
          <w:rFonts w:ascii="Times New Roman" w:hAnsi="Times New Roman" w:cs="Times New Roman"/>
          <w:bCs w:val="0"/>
          <w:sz w:val="22"/>
        </w:rPr>
        <w:t xml:space="preserve">In the next few chapters we will continue our journey with different variety of </w:t>
      </w:r>
      <w:proofErr w:type="spellStart"/>
      <w:r w:rsidRPr="00711B01">
        <w:rPr>
          <w:rFonts w:ascii="Times New Roman" w:hAnsi="Times New Roman" w:cs="Times New Roman"/>
          <w:bCs w:val="0"/>
          <w:sz w:val="22"/>
        </w:rPr>
        <w:t>GAN</w:t>
      </w:r>
      <w:proofErr w:type="spellEnd"/>
      <w:r w:rsidRPr="00711B01">
        <w:rPr>
          <w:rFonts w:ascii="Times New Roman" w:hAnsi="Times New Roman" w:cs="Times New Roman"/>
          <w:bCs w:val="0"/>
          <w:sz w:val="22"/>
        </w:rPr>
        <w:t xml:space="preserve"> based </w:t>
      </w:r>
      <w:del w:id="1754" w:author="Microsoft Office User" w:date="2017-08-04T20:30:00Z">
        <w:r w:rsidRPr="00711B01" w:rsidDel="00CC25FF">
          <w:rPr>
            <w:rFonts w:ascii="Times New Roman" w:hAnsi="Times New Roman" w:cs="Times New Roman"/>
            <w:bCs w:val="0"/>
            <w:sz w:val="22"/>
          </w:rPr>
          <w:delText xml:space="preserve">model </w:delText>
        </w:r>
      </w:del>
      <w:ins w:id="1755" w:author="Microsoft Office User" w:date="2017-08-04T20:30:00Z">
        <w:r w:rsidR="00CC25FF">
          <w:rPr>
            <w:rFonts w:ascii="Times New Roman" w:hAnsi="Times New Roman" w:cs="Times New Roman"/>
            <w:bCs w:val="0"/>
            <w:sz w:val="22"/>
          </w:rPr>
          <w:t>architecture</w:t>
        </w:r>
        <w:r w:rsidR="00CC25FF" w:rsidRPr="00711B01">
          <w:rPr>
            <w:rFonts w:ascii="Times New Roman" w:hAnsi="Times New Roman" w:cs="Times New Roman"/>
            <w:bCs w:val="0"/>
            <w:sz w:val="22"/>
          </w:rPr>
          <w:t xml:space="preserve"> </w:t>
        </w:r>
      </w:ins>
      <w:r w:rsidRPr="00711B01">
        <w:rPr>
          <w:rFonts w:ascii="Times New Roman" w:hAnsi="Times New Roman" w:cs="Times New Roman"/>
          <w:bCs w:val="0"/>
          <w:sz w:val="22"/>
        </w:rPr>
        <w:t>to perform some magnificent task with real datasets.</w:t>
      </w:r>
    </w:p>
    <w:p w14:paraId="6085A44D" w14:textId="77777777" w:rsidR="00711B01" w:rsidRPr="00711B01" w:rsidDel="009D034E" w:rsidRDefault="00711B01" w:rsidP="00F41CEE">
      <w:pPr>
        <w:rPr>
          <w:del w:id="1756" w:author="Microsoft Office User" w:date="2017-08-05T06:37:00Z"/>
          <w:rFonts w:ascii="Times New Roman" w:hAnsi="Times New Roman" w:cs="Times New Roman"/>
          <w:bCs w:val="0"/>
          <w:sz w:val="22"/>
        </w:rPr>
      </w:pPr>
    </w:p>
    <w:p w14:paraId="4872319F" w14:textId="77777777" w:rsidR="00FA52C2" w:rsidRPr="00711B01" w:rsidRDefault="00FA52C2">
      <w:pPr>
        <w:widowControl w:val="0"/>
        <w:autoSpaceDE w:val="0"/>
        <w:autoSpaceDN w:val="0"/>
        <w:adjustRightInd w:val="0"/>
        <w:spacing w:before="0" w:after="0" w:line="280" w:lineRule="atLeast"/>
        <w:rPr>
          <w:rFonts w:ascii="Times New Roman" w:hAnsi="Times New Roman" w:cs="Times New Roman"/>
          <w:bCs w:val="0"/>
          <w:sz w:val="22"/>
        </w:rPr>
        <w:pPrChange w:id="1757" w:author="Microsoft Office User" w:date="2017-08-05T06:37:00Z">
          <w:pPr/>
        </w:pPrChange>
      </w:pPr>
    </w:p>
    <w:sectPr w:rsidR="00FA52C2" w:rsidRPr="00711B01" w:rsidSect="00E73547">
      <w:pgSz w:w="12240" w:h="15840"/>
      <w:pgMar w:top="2347" w:right="2160" w:bottom="2707" w:left="2160" w:header="1973" w:footer="2347"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attatraya More" w:date="2017-08-02T18:44:00Z" w:initials="DM">
    <w:p w14:paraId="07487FDB" w14:textId="77777777" w:rsidR="00AB14BA" w:rsidRDefault="00AB14BA" w:rsidP="005E73A1">
      <w:pPr>
        <w:pStyle w:val="CommentText"/>
      </w:pPr>
      <w:r>
        <w:rPr>
          <w:rStyle w:val="CommentReference"/>
        </w:rPr>
        <w:annotationRef/>
      </w:r>
      <w:r>
        <w:rPr>
          <w:rStyle w:val="CommentReference"/>
        </w:rPr>
        <w:annotationRef/>
      </w:r>
      <w:r>
        <w:t>Hello Author,</w:t>
      </w:r>
    </w:p>
    <w:p w14:paraId="7D28E7E7" w14:textId="77777777" w:rsidR="00AB14BA" w:rsidRDefault="00AB14BA" w:rsidP="005E73A1">
      <w:pPr>
        <w:pStyle w:val="CommentText"/>
      </w:pPr>
    </w:p>
    <w:p w14:paraId="5E51D262" w14:textId="71ABC4C1" w:rsidR="00AB14BA" w:rsidRDefault="00AB14BA" w:rsidP="005E73A1">
      <w:pPr>
        <w:pStyle w:val="CommentText"/>
      </w:pPr>
      <w:r>
        <w:t>The chapter was really good. The content was well written, graphical representation of content, flow was also maintained keeping in view with the expertise level of the reader is also very well appreciated.</w:t>
      </w:r>
    </w:p>
    <w:p w14:paraId="035DB899" w14:textId="0400DEC2" w:rsidR="00AB14BA" w:rsidRDefault="00AB14BA" w:rsidP="005E73A1">
      <w:pPr>
        <w:pStyle w:val="CommentText"/>
      </w:pPr>
      <w:r>
        <w:t>I believe we’re looking at a promising title here.</w:t>
      </w:r>
    </w:p>
    <w:p w14:paraId="3D7F765C" w14:textId="77777777" w:rsidR="00AB14BA" w:rsidRDefault="00AB14BA" w:rsidP="005E73A1">
      <w:pPr>
        <w:pStyle w:val="CommentText"/>
      </w:pPr>
    </w:p>
    <w:p w14:paraId="5DEC8AC6" w14:textId="6C6380B9" w:rsidR="00AB14BA" w:rsidRDefault="00AB14BA" w:rsidP="005E73A1">
      <w:pPr>
        <w:pStyle w:val="CommentText"/>
      </w:pPr>
      <w:r>
        <w:t>However, there are some concerns which I’ve commented upon. Kindly go through them in their entirety and make the necessary corrections. While doing so please refrain from making any deletions of the comments and ensure that the option “</w:t>
      </w:r>
      <w:r>
        <w:rPr>
          <w:b/>
        </w:rPr>
        <w:t>Track Changes is ON</w:t>
      </w:r>
      <w:r>
        <w:t>”.</w:t>
      </w:r>
    </w:p>
    <w:p w14:paraId="5694C896" w14:textId="77777777" w:rsidR="00AB14BA" w:rsidRDefault="00AB14BA" w:rsidP="005E73A1">
      <w:pPr>
        <w:pStyle w:val="CommentText"/>
      </w:pPr>
      <w:r>
        <w:t>This is to keep track of the changes made by you.</w:t>
      </w:r>
    </w:p>
    <w:p w14:paraId="24E00998" w14:textId="77777777" w:rsidR="00AB14BA" w:rsidRDefault="00AB14BA" w:rsidP="005E73A1">
      <w:pPr>
        <w:pStyle w:val="CommentText"/>
      </w:pPr>
    </w:p>
    <w:p w14:paraId="41DCE3A9" w14:textId="19D519F5" w:rsidR="00AB14BA" w:rsidRDefault="00AB14BA" w:rsidP="005E73A1">
      <w:pPr>
        <w:pStyle w:val="CommentText"/>
      </w:pPr>
      <w:r>
        <w:t>I've made some changes in the chapter which I need you to confirm so that we can move forward. These include styling, heading levels etc. Also, please go through the formatting performed on the content.</w:t>
      </w:r>
    </w:p>
    <w:p w14:paraId="4DE5EF80" w14:textId="77777777" w:rsidR="00AB14BA" w:rsidRDefault="00AB14BA" w:rsidP="005E73A1">
      <w:pPr>
        <w:pStyle w:val="CommentText"/>
      </w:pPr>
    </w:p>
    <w:p w14:paraId="465F6C0A" w14:textId="5BF761D6" w:rsidR="00AB14BA" w:rsidRDefault="00AB14BA" w:rsidP="005E73A1">
      <w:pPr>
        <w:pStyle w:val="CommentText"/>
      </w:pPr>
      <w:r>
        <w:t>Some content has been marked and a link is placed in the comment. Kindly rephrase the said content since it was found on the commented website. Please refrain from reproducing content off from different websites in future.</w:t>
      </w:r>
    </w:p>
    <w:p w14:paraId="5216A342" w14:textId="77777777" w:rsidR="00AB14BA" w:rsidRDefault="00AB14BA" w:rsidP="005E73A1">
      <w:pPr>
        <w:pStyle w:val="CommentText"/>
      </w:pPr>
    </w:p>
    <w:p w14:paraId="49820526" w14:textId="377BF869" w:rsidR="00AB14BA" w:rsidRDefault="00AB14BA" w:rsidP="005E73A1">
      <w:pPr>
        <w:pStyle w:val="CommentText"/>
      </w:pPr>
      <w:r>
        <w:t>There's also an issue of page count. It is was discussed at 35 but stands at 46 currently. Kindly refrain from this approach since this will cause problems when the book will be complied together.</w:t>
      </w:r>
    </w:p>
    <w:p w14:paraId="182976AB" w14:textId="77777777" w:rsidR="00AB14BA" w:rsidRDefault="00AB14BA" w:rsidP="005E73A1">
      <w:pPr>
        <w:pStyle w:val="CommentText"/>
      </w:pPr>
    </w:p>
    <w:p w14:paraId="62B805B2" w14:textId="3ED84B74" w:rsidR="00AB14BA" w:rsidRDefault="00AB14BA" w:rsidP="005E73A1">
      <w:pPr>
        <w:pStyle w:val="CommentText"/>
      </w:pPr>
      <w:r>
        <w:t>The images can’t be placed adjacent to each other. Either they’ve to be merged or some content needs to be placed between them.</w:t>
      </w:r>
    </w:p>
    <w:p w14:paraId="7D9320DE" w14:textId="526DC07C" w:rsidR="00AB14BA" w:rsidRDefault="00AB14BA" w:rsidP="005E73A1">
      <w:pPr>
        <w:pStyle w:val="CommentText"/>
      </w:pPr>
      <w:r>
        <w:t>If you’re inserting figure captions, kindly do so for all the images. This is to ensure consistency.</w:t>
      </w:r>
    </w:p>
    <w:p w14:paraId="1C0C6B68" w14:textId="77777777" w:rsidR="00AB14BA" w:rsidRDefault="00AB14BA" w:rsidP="005E73A1">
      <w:pPr>
        <w:pStyle w:val="CommentText"/>
      </w:pPr>
    </w:p>
    <w:p w14:paraId="23813E23" w14:textId="74EDD23F" w:rsidR="00AB14BA" w:rsidRDefault="00AB14BA" w:rsidP="005E73A1">
      <w:pPr>
        <w:pStyle w:val="CommentText"/>
      </w:pPr>
      <w:r>
        <w:t>Also, kindly make it a point to follow packt standards and conventions correctly. Some of the content had incorrect styling. This is to ensure that you're familiar with our styles so that when the Technical Editor applies them in production stage you won’t face any issues.</w:t>
      </w:r>
    </w:p>
    <w:p w14:paraId="303997E3" w14:textId="77777777" w:rsidR="00AB14BA" w:rsidRDefault="00AB14BA" w:rsidP="005E73A1">
      <w:pPr>
        <w:pStyle w:val="CommentText"/>
      </w:pPr>
    </w:p>
    <w:p w14:paraId="2C84AAC5" w14:textId="77777777" w:rsidR="00AB14BA" w:rsidRDefault="00AB14BA" w:rsidP="005E73A1">
      <w:pPr>
        <w:pStyle w:val="CommentText"/>
      </w:pPr>
      <w:r>
        <w:t>Some Examples:</w:t>
      </w:r>
    </w:p>
    <w:p w14:paraId="78981018" w14:textId="77777777" w:rsidR="00AB14BA" w:rsidRDefault="00AB14BA" w:rsidP="005E73A1">
      <w:pPr>
        <w:pStyle w:val="CommentText"/>
        <w:numPr>
          <w:ilvl w:val="0"/>
          <w:numId w:val="49"/>
        </w:numPr>
      </w:pPr>
      <w:r w:rsidRPr="007F55DC">
        <w:rPr>
          <w:b/>
        </w:rPr>
        <w:t>Code</w:t>
      </w:r>
      <w:r>
        <w:t xml:space="preserve"> [packt]-any block of code written in the chapter</w:t>
      </w:r>
    </w:p>
    <w:p w14:paraId="7CAE6253" w14:textId="77777777" w:rsidR="00AB14BA" w:rsidRDefault="00AB14BA" w:rsidP="005E73A1">
      <w:pPr>
        <w:pStyle w:val="CommentText"/>
        <w:numPr>
          <w:ilvl w:val="0"/>
          <w:numId w:val="49"/>
        </w:numPr>
      </w:pPr>
      <w:r w:rsidRPr="007F55DC">
        <w:rPr>
          <w:b/>
        </w:rPr>
        <w:t>Code in Text</w:t>
      </w:r>
      <w:r>
        <w:t xml:space="preserve"> [packt]-any function or class names used in the chapter. </w:t>
      </w:r>
    </w:p>
    <w:p w14:paraId="48FF02DD" w14:textId="77777777" w:rsidR="00AB14BA" w:rsidRDefault="00AB14BA" w:rsidP="005E73A1">
      <w:pPr>
        <w:pStyle w:val="CommentText"/>
        <w:numPr>
          <w:ilvl w:val="0"/>
          <w:numId w:val="49"/>
        </w:numPr>
      </w:pPr>
      <w:r w:rsidRPr="007F55DC">
        <w:rPr>
          <w:b/>
        </w:rPr>
        <w:t>Screen Text</w:t>
      </w:r>
      <w:r>
        <w:t xml:space="preserve"> [packt]-for lead-in sentence inside a tip or information box.</w:t>
      </w:r>
    </w:p>
    <w:p w14:paraId="7A1DA3BC" w14:textId="77777777" w:rsidR="00AB14BA" w:rsidRDefault="00AB14BA" w:rsidP="005E73A1">
      <w:pPr>
        <w:pStyle w:val="CommentText"/>
        <w:numPr>
          <w:ilvl w:val="0"/>
          <w:numId w:val="49"/>
        </w:numPr>
      </w:pPr>
      <w:r w:rsidRPr="007F55DC">
        <w:rPr>
          <w:b/>
        </w:rPr>
        <w:t xml:space="preserve">Normal </w:t>
      </w:r>
      <w:r>
        <w:t>[packt]-for overall content inside any paragraph.</w:t>
      </w:r>
    </w:p>
    <w:p w14:paraId="5E1F6020" w14:textId="77777777" w:rsidR="00AB14BA" w:rsidRDefault="00AB14BA" w:rsidP="005E73A1">
      <w:pPr>
        <w:pStyle w:val="CommentText"/>
        <w:numPr>
          <w:ilvl w:val="0"/>
          <w:numId w:val="49"/>
        </w:numPr>
      </w:pPr>
      <w:r w:rsidRPr="007F55DC">
        <w:rPr>
          <w:b/>
        </w:rPr>
        <w:t>Bullet</w:t>
      </w:r>
      <w:r>
        <w:t xml:space="preserve"> [packt]-bullet list</w:t>
      </w:r>
    </w:p>
    <w:p w14:paraId="74B79D23" w14:textId="77777777" w:rsidR="00AB14BA" w:rsidRDefault="00AB14BA" w:rsidP="005E73A1">
      <w:pPr>
        <w:pStyle w:val="CommentText"/>
        <w:numPr>
          <w:ilvl w:val="0"/>
          <w:numId w:val="49"/>
        </w:numPr>
      </w:pPr>
      <w:r w:rsidRPr="007F55DC">
        <w:rPr>
          <w:b/>
        </w:rPr>
        <w:t>Numbered Bullet</w:t>
      </w:r>
      <w:r>
        <w:rPr>
          <w:b/>
        </w:rPr>
        <w:t xml:space="preserve"> </w:t>
      </w:r>
      <w:r w:rsidRPr="007F55DC">
        <w:t>[packt]</w:t>
      </w:r>
      <w:r>
        <w:t>-Numbered list</w:t>
      </w:r>
    </w:p>
    <w:p w14:paraId="66D805D6" w14:textId="77777777" w:rsidR="00AB14BA" w:rsidRDefault="00AB14BA" w:rsidP="00236106">
      <w:pPr>
        <w:pStyle w:val="CommentText"/>
      </w:pPr>
    </w:p>
    <w:p w14:paraId="43144F09" w14:textId="77777777" w:rsidR="00AB14BA" w:rsidRDefault="00AB14BA" w:rsidP="005E73A1">
      <w:pPr>
        <w:pStyle w:val="CommentText"/>
      </w:pPr>
      <w:r>
        <w:t>I believe the next chapter will also be as amazing as this one. Keep up the good work. :)</w:t>
      </w:r>
    </w:p>
    <w:p w14:paraId="4BF0CC22" w14:textId="491A0BEE" w:rsidR="00AB14BA" w:rsidRDefault="00AB14BA">
      <w:pPr>
        <w:pStyle w:val="CommentText"/>
      </w:pPr>
    </w:p>
  </w:comment>
  <w:comment w:id="4" w:author="Dattatraya More" w:date="2017-08-02T18:25:00Z" w:initials="DM">
    <w:p w14:paraId="423BEAE1" w14:textId="303F4E81" w:rsidR="00AB14BA" w:rsidRDefault="00AB14BA">
      <w:pPr>
        <w:pStyle w:val="CommentText"/>
      </w:pPr>
      <w:r>
        <w:rPr>
          <w:rStyle w:val="CommentReference"/>
        </w:rPr>
        <w:annotationRef/>
      </w:r>
      <w:r>
        <w:t>Normal [packt] style for general paragraphs.</w:t>
      </w:r>
    </w:p>
  </w:comment>
  <w:comment w:id="5" w:author="Dattatraya More" w:date="2017-08-03T18:12:00Z" w:initials="DM">
    <w:p w14:paraId="0A38D6B8" w14:textId="32373CEB" w:rsidR="00AB14BA" w:rsidRDefault="00AB14BA">
      <w:pPr>
        <w:pStyle w:val="CommentText"/>
      </w:pPr>
      <w:r>
        <w:rPr>
          <w:rStyle w:val="CommentReference"/>
        </w:rPr>
        <w:annotationRef/>
      </w:r>
      <w:r>
        <w:t>The introduction of the chapter needs to have some relevant information pertaining to what will the readers learn, how they’ll be benefitted, the real-world applications, why do they need to learn the said concepts etc. This structure is to be followed for all chapters.</w:t>
      </w:r>
    </w:p>
  </w:comment>
  <w:comment w:id="6" w:author="Dattatraya More" w:date="2017-08-02T18:26:00Z" w:initials="DM">
    <w:p w14:paraId="2334BB7D" w14:textId="6D1BAD8E" w:rsidR="00AB14BA" w:rsidRDefault="00AB14BA">
      <w:pPr>
        <w:pStyle w:val="CommentText"/>
      </w:pPr>
      <w:r>
        <w:rPr>
          <w:rStyle w:val="CommentReference"/>
        </w:rPr>
        <w:annotationRef/>
      </w:r>
      <w:r>
        <w:t>Bullet [packt] style for bullets used in the content. Numbered bullet [packt] is to be used when steps/instructions are inserted for the reader to execute an action.</w:t>
      </w:r>
    </w:p>
  </w:comment>
  <w:comment w:id="8" w:author="Microsoft Office User" w:date="2017-08-04T10:49:00Z" w:initials="Office">
    <w:p w14:paraId="49E4253C" w14:textId="7853D8B3" w:rsidR="00AB14BA" w:rsidRDefault="00AB14BA">
      <w:pPr>
        <w:pStyle w:val="CommentText"/>
      </w:pPr>
      <w:r>
        <w:rPr>
          <w:rStyle w:val="CommentReference"/>
        </w:rPr>
        <w:annotationRef/>
      </w:r>
      <w:r>
        <w:t>Some of the images are merged from multiple sources along with some hand-written text. So, I didn’t mention any particular source for those images.</w:t>
      </w:r>
    </w:p>
  </w:comment>
  <w:comment w:id="9" w:author="Dattatraya More" w:date="2017-08-03T18:09:00Z" w:initials="DM">
    <w:p w14:paraId="05DBA6DC" w14:textId="072B8B92" w:rsidR="00AB14BA" w:rsidRDefault="00AB14BA">
      <w:pPr>
        <w:pStyle w:val="CommentText"/>
      </w:pPr>
      <w:r>
        <w:rPr>
          <w:rStyle w:val="CommentReference"/>
        </w:rPr>
        <w:annotationRef/>
      </w:r>
      <w:r>
        <w:t>The images used in this chapter appear to be picked from various website. Kindly provide the references to all the images with their sources to avoid copyright issues.</w:t>
      </w:r>
    </w:p>
    <w:p w14:paraId="15DAD50A" w14:textId="64A9237B" w:rsidR="00AB14BA" w:rsidRDefault="00AB14BA">
      <w:pPr>
        <w:pStyle w:val="CommentText"/>
      </w:pPr>
      <w:r>
        <w:t>Follow the same for all similar instances.</w:t>
      </w:r>
    </w:p>
  </w:comment>
  <w:comment w:id="36" w:author="Dattatraya More" w:date="2017-08-02T18:27:00Z" w:initials="DM">
    <w:p w14:paraId="171782C2" w14:textId="643C5505" w:rsidR="00AB14BA" w:rsidRDefault="00AB14BA">
      <w:pPr>
        <w:pStyle w:val="CommentText"/>
      </w:pPr>
      <w:r>
        <w:rPr>
          <w:rStyle w:val="CommentReference"/>
        </w:rPr>
        <w:annotationRef/>
      </w:r>
      <w:r>
        <w:t>Key Word [packt] style for any terms which are deemed important for the readers to know and have a first occurrence in the chapter.</w:t>
      </w:r>
    </w:p>
  </w:comment>
  <w:comment w:id="53" w:author="Dattatraya More" w:date="2017-08-02T18:21:00Z" w:initials="DM">
    <w:p w14:paraId="47CDCD85" w14:textId="418DAFB4" w:rsidR="00AB14BA" w:rsidRDefault="00AB14BA">
      <w:pPr>
        <w:pStyle w:val="CommentText"/>
      </w:pPr>
      <w:r>
        <w:rPr>
          <w:rStyle w:val="CommentReference"/>
        </w:rPr>
        <w:annotationRef/>
      </w:r>
      <w:r>
        <w:t>I understand that both these images are used for showing the concepts at work but in accordance with our standards and conventions we don’t recommend placement of consecutive or adjacent images.</w:t>
      </w:r>
    </w:p>
    <w:p w14:paraId="24DCB162" w14:textId="049E7F21" w:rsidR="00AB14BA" w:rsidRDefault="00AB14BA">
      <w:pPr>
        <w:pStyle w:val="CommentText"/>
      </w:pPr>
      <w:r>
        <w:t>Lead-in sentences are mandatory for all images which mention what the reader has to look for or what the image shows.</w:t>
      </w:r>
    </w:p>
    <w:p w14:paraId="739A6195" w14:textId="60AC9729" w:rsidR="00AB14BA" w:rsidRDefault="00AB14BA">
      <w:pPr>
        <w:pStyle w:val="CommentText"/>
      </w:pPr>
      <w:r>
        <w:t>Figure captions are optional. However, if you’re giving captions for some images, you need to give captions for all images in the whole book. This is to ensure consistency.</w:t>
      </w:r>
    </w:p>
    <w:p w14:paraId="1107509F" w14:textId="582FF0F6" w:rsidR="00AB14BA" w:rsidRDefault="00AB14BA">
      <w:pPr>
        <w:pStyle w:val="CommentText"/>
      </w:pPr>
      <w:r>
        <w:t>Follow the same for all similar instances.</w:t>
      </w:r>
    </w:p>
  </w:comment>
  <w:comment w:id="54" w:author="Microsoft Office User" w:date="2017-08-04T19:19:00Z" w:initials="Office">
    <w:p w14:paraId="2B93398C" w14:textId="6A292E9C" w:rsidR="00AB14BA" w:rsidRDefault="00AB14BA">
      <w:pPr>
        <w:pStyle w:val="CommentText"/>
      </w:pPr>
      <w:r>
        <w:rPr>
          <w:rStyle w:val="CommentReference"/>
        </w:rPr>
        <w:annotationRef/>
      </w:r>
      <w:r>
        <w:t>I have updated the images with more suitable ones.</w:t>
      </w:r>
    </w:p>
  </w:comment>
  <w:comment w:id="59" w:author="Microsoft Office User" w:date="2017-08-04T13:08:00Z" w:initials="Office">
    <w:p w14:paraId="005F8CA8" w14:textId="21AD2C61" w:rsidR="00AB14BA" w:rsidRDefault="00AB14BA">
      <w:pPr>
        <w:pStyle w:val="CommentText"/>
      </w:pPr>
      <w:r>
        <w:rPr>
          <w:rStyle w:val="CommentReference"/>
        </w:rPr>
        <w:annotationRef/>
      </w:r>
      <w:r>
        <w:t>You can redraw by your graphics team or keep it as it is.</w:t>
      </w:r>
    </w:p>
  </w:comment>
  <w:comment w:id="113" w:author="Dattatraya More" w:date="2017-08-03T17:40:00Z" w:initials="DM">
    <w:p w14:paraId="3B8842E7" w14:textId="72F8C529" w:rsidR="00AB14BA" w:rsidRDefault="00AB14BA">
      <w:pPr>
        <w:pStyle w:val="CommentText"/>
      </w:pPr>
      <w:r>
        <w:rPr>
          <w:rStyle w:val="CommentReference"/>
        </w:rPr>
        <w:annotationRef/>
      </w:r>
      <w:hyperlink r:id="rId1" w:tgtFrame="_self" w:tooltip="Click the left mouse button to see the results with shingles highlighted in the " w:history="1">
        <w:r>
          <w:rPr>
            <w:rStyle w:val="Hyperlink"/>
            <w:sz w:val="21"/>
            <w:szCs w:val="21"/>
          </w:rPr>
          <w:t>http://</w:t>
        </w:r>
        <w:proofErr w:type="spellStart"/>
        <w:r>
          <w:rPr>
            <w:rStyle w:val="Hyperlink"/>
            <w:sz w:val="21"/>
            <w:szCs w:val="21"/>
          </w:rPr>
          <w:t>blog.csdn.net</w:t>
        </w:r>
        <w:proofErr w:type="spellEnd"/>
        <w:r>
          <w:rPr>
            <w:rStyle w:val="Hyperlink"/>
            <w:sz w:val="21"/>
            <w:szCs w:val="21"/>
          </w:rPr>
          <w:t>/</w:t>
        </w:r>
        <w:proofErr w:type="spellStart"/>
        <w:r>
          <w:rPr>
            <w:rStyle w:val="Hyperlink"/>
            <w:sz w:val="21"/>
            <w:szCs w:val="21"/>
          </w:rPr>
          <w:t>somtian</w:t>
        </w:r>
        <w:proofErr w:type="spellEnd"/>
        <w:r>
          <w:rPr>
            <w:rStyle w:val="Hyperlink"/>
            <w:sz w:val="21"/>
            <w:szCs w:val="21"/>
          </w:rPr>
          <w:t>/article/details/53152309</w:t>
        </w:r>
      </w:hyperlink>
    </w:p>
  </w:comment>
  <w:comment w:id="114" w:author="Microsoft Office User" w:date="2017-08-04T19:34:00Z" w:initials="Office">
    <w:p w14:paraId="727AAC13" w14:textId="0EC37C40" w:rsidR="00AB14BA" w:rsidRDefault="00AB14BA">
      <w:pPr>
        <w:pStyle w:val="CommentText"/>
      </w:pPr>
      <w:r>
        <w:rPr>
          <w:rStyle w:val="CommentReference"/>
        </w:rPr>
        <w:annotationRef/>
      </w:r>
      <w:r>
        <w:t>Updated the paragraph.</w:t>
      </w:r>
    </w:p>
  </w:comment>
  <w:comment w:id="120" w:author="Dattatraya More" w:date="2017-08-01T16:26:00Z" w:initials="DM">
    <w:p w14:paraId="4E5BBEC0" w14:textId="39ABEEC5" w:rsidR="00AB14BA" w:rsidRDefault="00AB14BA">
      <w:pPr>
        <w:pStyle w:val="CommentText"/>
      </w:pPr>
      <w:r>
        <w:rPr>
          <w:rStyle w:val="CommentReference"/>
        </w:rPr>
        <w:annotationRef/>
      </w:r>
      <w:r>
        <w:t>Kindly insert a caption for the second image too. This is to ensure consistency in the chapter. This approach will have to be maintained for all the chapters.</w:t>
      </w:r>
    </w:p>
  </w:comment>
  <w:comment w:id="175" w:author="Microsoft Office User" w:date="2017-08-05T07:08:00Z" w:initials="Office">
    <w:p w14:paraId="5819AF90" w14:textId="1B9FE16B" w:rsidR="00AB14BA" w:rsidRDefault="00AB14BA">
      <w:pPr>
        <w:pStyle w:val="CommentText"/>
      </w:pPr>
      <w:r>
        <w:rPr>
          <w:rStyle w:val="CommentReference"/>
        </w:rPr>
        <w:annotationRef/>
      </w:r>
      <w:r>
        <w:t xml:space="preserve">Since the book will will be gray scale images, it is hard to explain blue-white entries concept of the </w:t>
      </w:r>
      <w:proofErr w:type="spellStart"/>
      <w:r>
        <w:t>pic</w:t>
      </w:r>
      <w:proofErr w:type="gramStart"/>
      <w:r>
        <w:t>,hence</w:t>
      </w:r>
      <w:proofErr w:type="spellEnd"/>
      <w:proofErr w:type="gramEnd"/>
      <w:r>
        <w:t xml:space="preserve"> removed.</w:t>
      </w:r>
    </w:p>
  </w:comment>
  <w:comment w:id="191" w:author="Dattatraya More" w:date="2017-08-02T18:34:00Z" w:initials="DM">
    <w:p w14:paraId="76A53B3E" w14:textId="678588F9" w:rsidR="00AB14BA" w:rsidRDefault="00AB14BA">
      <w:pPr>
        <w:pStyle w:val="CommentText"/>
      </w:pPr>
      <w:r>
        <w:rPr>
          <w:rStyle w:val="CommentReference"/>
        </w:rPr>
        <w:annotationRef/>
      </w:r>
      <w:r>
        <w:t>As mentioned previously, kindly consider merging the images into one and placing appropriate captions for the images.</w:t>
      </w:r>
    </w:p>
  </w:comment>
  <w:comment w:id="212" w:author="Dattatraya More" w:date="2017-08-03T17:48:00Z" w:initials="DM">
    <w:p w14:paraId="3956EC64" w14:textId="5B0BD900" w:rsidR="00AB14BA" w:rsidRDefault="00AB14BA">
      <w:pPr>
        <w:pStyle w:val="CommentText"/>
      </w:pPr>
      <w:r>
        <w:rPr>
          <w:rStyle w:val="CommentReference"/>
        </w:rPr>
        <w:annotationRef/>
      </w:r>
      <w:hyperlink r:id="rId2" w:tgtFrame="_self" w:tooltip="Click the left mouse button to see the results with shingles highlighted in the " w:history="1">
        <w:r>
          <w:rPr>
            <w:rStyle w:val="Hyperlink"/>
            <w:sz w:val="21"/>
            <w:szCs w:val="21"/>
          </w:rPr>
          <w:t>http://</w:t>
        </w:r>
        <w:proofErr w:type="spellStart"/>
        <w:r>
          <w:rPr>
            <w:rStyle w:val="Hyperlink"/>
            <w:sz w:val="21"/>
            <w:szCs w:val="21"/>
          </w:rPr>
          <w:t>www.cnblogs.com</w:t>
        </w:r>
        <w:proofErr w:type="spellEnd"/>
        <w:r>
          <w:rPr>
            <w:rStyle w:val="Hyperlink"/>
            <w:sz w:val="21"/>
            <w:szCs w:val="21"/>
          </w:rPr>
          <w:t>/</w:t>
        </w:r>
        <w:proofErr w:type="spellStart"/>
        <w:r>
          <w:rPr>
            <w:rStyle w:val="Hyperlink"/>
            <w:sz w:val="21"/>
            <w:szCs w:val="21"/>
          </w:rPr>
          <w:t>wangxiaocvpr</w:t>
        </w:r>
        <w:proofErr w:type="spellEnd"/>
        <w:r>
          <w:rPr>
            <w:rStyle w:val="Hyperlink"/>
            <w:sz w:val="21"/>
            <w:szCs w:val="21"/>
          </w:rPr>
          <w:t>/p/</w:t>
        </w:r>
        <w:proofErr w:type="spellStart"/>
        <w:r>
          <w:rPr>
            <w:rStyle w:val="Hyperlink"/>
            <w:sz w:val="21"/>
            <w:szCs w:val="21"/>
          </w:rPr>
          <w:t>7049637.html</w:t>
        </w:r>
        <w:proofErr w:type="spellEnd"/>
      </w:hyperlink>
    </w:p>
  </w:comment>
  <w:comment w:id="213" w:author="Microsoft Office User" w:date="2017-08-04T20:11:00Z" w:initials="Office">
    <w:p w14:paraId="40EA381B" w14:textId="67BF4B6E" w:rsidR="00AB14BA" w:rsidRDefault="00AB14BA">
      <w:pPr>
        <w:pStyle w:val="CommentText"/>
      </w:pPr>
      <w:r>
        <w:rPr>
          <w:rStyle w:val="CommentReference"/>
        </w:rPr>
        <w:annotationRef/>
      </w:r>
      <w:proofErr w:type="gramStart"/>
      <w:r>
        <w:t>modified</w:t>
      </w:r>
      <w:proofErr w:type="gramEnd"/>
      <w:r>
        <w:t xml:space="preserve"> the punctuation based heading and updated the paragraph.</w:t>
      </w:r>
    </w:p>
  </w:comment>
  <w:comment w:id="229" w:author="Dattatraya More" w:date="2017-08-03T17:51:00Z" w:initials="DM">
    <w:p w14:paraId="453D7EE0" w14:textId="77777777" w:rsidR="00AB14BA" w:rsidRDefault="00AB14BA" w:rsidP="00BB0399">
      <w:pPr>
        <w:pStyle w:val="CommentText"/>
      </w:pPr>
      <w:r>
        <w:rPr>
          <w:rStyle w:val="CommentReference"/>
        </w:rPr>
        <w:annotationRef/>
      </w:r>
      <w:r>
        <w:rPr>
          <w:rStyle w:val="CommentReference"/>
        </w:rPr>
        <w:annotationRef/>
      </w:r>
      <w:hyperlink r:id="rId3" w:tgtFrame="_self" w:tooltip="Click the left mouse button to see the results with shingles highlighted in the " w:history="1">
        <w:r>
          <w:rPr>
            <w:rStyle w:val="Hyperlink"/>
            <w:sz w:val="21"/>
            <w:szCs w:val="21"/>
          </w:rPr>
          <w:t>http://</w:t>
        </w:r>
        <w:proofErr w:type="spellStart"/>
        <w:r>
          <w:rPr>
            <w:rStyle w:val="Hyperlink"/>
            <w:sz w:val="21"/>
            <w:szCs w:val="21"/>
          </w:rPr>
          <w:t>www.cnblogs.com</w:t>
        </w:r>
        <w:proofErr w:type="spellEnd"/>
        <w:r>
          <w:rPr>
            <w:rStyle w:val="Hyperlink"/>
            <w:sz w:val="21"/>
            <w:szCs w:val="21"/>
          </w:rPr>
          <w:t>/</w:t>
        </w:r>
        <w:proofErr w:type="spellStart"/>
        <w:r>
          <w:rPr>
            <w:rStyle w:val="Hyperlink"/>
            <w:sz w:val="21"/>
            <w:szCs w:val="21"/>
          </w:rPr>
          <w:t>wangxiaocvpr</w:t>
        </w:r>
        <w:proofErr w:type="spellEnd"/>
        <w:r>
          <w:rPr>
            <w:rStyle w:val="Hyperlink"/>
            <w:sz w:val="21"/>
            <w:szCs w:val="21"/>
          </w:rPr>
          <w:t>/p/</w:t>
        </w:r>
        <w:proofErr w:type="spellStart"/>
        <w:r>
          <w:rPr>
            <w:rStyle w:val="Hyperlink"/>
            <w:sz w:val="21"/>
            <w:szCs w:val="21"/>
          </w:rPr>
          <w:t>7049637.html</w:t>
        </w:r>
        <w:proofErr w:type="spellEnd"/>
      </w:hyperlink>
    </w:p>
    <w:p w14:paraId="5BB47867" w14:textId="357BED06" w:rsidR="00AB14BA" w:rsidRDefault="00AB14BA">
      <w:pPr>
        <w:pStyle w:val="CommentText"/>
      </w:pPr>
    </w:p>
  </w:comment>
  <w:comment w:id="230" w:author="Microsoft Office User" w:date="2017-08-04T20:05:00Z" w:initials="Office">
    <w:p w14:paraId="59CA81AB" w14:textId="081E18F6" w:rsidR="00AB14BA" w:rsidRDefault="00AB14BA">
      <w:pPr>
        <w:pStyle w:val="CommentText"/>
      </w:pPr>
      <w:r>
        <w:rPr>
          <w:rStyle w:val="CommentReference"/>
        </w:rPr>
        <w:annotationRef/>
      </w:r>
      <w:r>
        <w:t>Phrase updated.</w:t>
      </w:r>
    </w:p>
  </w:comment>
  <w:comment w:id="243" w:author="Dattatraya More" w:date="2017-08-02T14:08:00Z" w:initials="DM">
    <w:p w14:paraId="7779E58D" w14:textId="2D887212" w:rsidR="00AB14BA" w:rsidRDefault="00AB14BA">
      <w:pPr>
        <w:pStyle w:val="CommentText"/>
      </w:pPr>
      <w:r>
        <w:rPr>
          <w:rStyle w:val="CommentReference"/>
        </w:rPr>
        <w:annotationRef/>
      </w:r>
      <w:r>
        <w:t>Please refer to the previous comment regarding placement of punctuations in headers.</w:t>
      </w:r>
    </w:p>
  </w:comment>
  <w:comment w:id="244" w:author="Microsoft Office User" w:date="2017-08-04T13:00:00Z" w:initials="Office">
    <w:p w14:paraId="7CE19415" w14:textId="073891FE" w:rsidR="00AB14BA" w:rsidRDefault="00AB14BA">
      <w:pPr>
        <w:pStyle w:val="CommentText"/>
      </w:pPr>
      <w:r>
        <w:rPr>
          <w:rStyle w:val="CommentReference"/>
        </w:rPr>
        <w:annotationRef/>
      </w:r>
      <w:r>
        <w:t>Updated the heading and removed punctuation.</w:t>
      </w:r>
    </w:p>
  </w:comment>
  <w:comment w:id="307" w:author="Dattatraya More" w:date="2017-08-02T18:43:00Z" w:initials="DM">
    <w:p w14:paraId="2DBA4F17" w14:textId="15EC1435" w:rsidR="00AB14BA" w:rsidRDefault="00AB14BA">
      <w:pPr>
        <w:pStyle w:val="CommentText"/>
      </w:pPr>
      <w:r>
        <w:rPr>
          <w:rStyle w:val="CommentReference"/>
        </w:rPr>
        <w:annotationRef/>
      </w:r>
      <w:r>
        <w:t xml:space="preserve">Heading levels progress from </w:t>
      </w:r>
      <w:proofErr w:type="spellStart"/>
      <w:r>
        <w:t>H1</w:t>
      </w:r>
      <w:proofErr w:type="spellEnd"/>
      <w:r>
        <w:t xml:space="preserve"> to </w:t>
      </w:r>
      <w:proofErr w:type="spellStart"/>
      <w:r>
        <w:t>H4</w:t>
      </w:r>
      <w:proofErr w:type="spellEnd"/>
      <w:r>
        <w:t>. We don’t recommend using obfuscate headers and heading levels.</w:t>
      </w:r>
    </w:p>
  </w:comment>
  <w:comment w:id="352" w:author="Dattatraya More" w:date="2017-08-02T14:12:00Z" w:initials="DM">
    <w:p w14:paraId="1F67FAF0" w14:textId="2B3EE9A6" w:rsidR="00AB14BA" w:rsidRDefault="00AB14BA">
      <w:pPr>
        <w:pStyle w:val="CommentText"/>
      </w:pPr>
      <w:r>
        <w:rPr>
          <w:rStyle w:val="CommentReference"/>
        </w:rPr>
        <w:annotationRef/>
      </w:r>
      <w:r>
        <w:t>Heading level 1?</w:t>
      </w:r>
    </w:p>
  </w:comment>
  <w:comment w:id="525" w:author="Dattatraya More" w:date="2017-08-02T14:14:00Z" w:initials="DM">
    <w:p w14:paraId="7EFBBECB" w14:textId="5A731672" w:rsidR="00AB14BA" w:rsidRDefault="00AB14BA">
      <w:pPr>
        <w:pStyle w:val="CommentText"/>
      </w:pPr>
      <w:r>
        <w:rPr>
          <w:rStyle w:val="CommentReference"/>
        </w:rPr>
        <w:annotationRef/>
      </w:r>
      <w:r>
        <w:t xml:space="preserve">How about changing this header to “Image Generation with </w:t>
      </w:r>
      <w:proofErr w:type="spellStart"/>
      <w:r>
        <w:t>DCGAN</w:t>
      </w:r>
      <w:proofErr w:type="spellEnd"/>
      <w:r>
        <w:t xml:space="preserve"> using </w:t>
      </w:r>
      <w:proofErr w:type="spellStart"/>
      <w:r>
        <w:t>Keras</w:t>
      </w:r>
      <w:proofErr w:type="spellEnd"/>
      <w:r>
        <w:t>”? You are already expanding the acronym in the first line of the section’s start. It would be better if we can avoid repetition. Plus the header’s length reduces and looks good. Do let me know your thoughts.</w:t>
      </w:r>
    </w:p>
  </w:comment>
  <w:comment w:id="526" w:author="Microsoft Office User" w:date="2017-08-04T12:57:00Z" w:initials="Office">
    <w:p w14:paraId="700B7EB4" w14:textId="2E53DF0D" w:rsidR="00AB14BA" w:rsidRDefault="00AB14BA">
      <w:pPr>
        <w:pStyle w:val="CommentText"/>
      </w:pPr>
      <w:r>
        <w:rPr>
          <w:rStyle w:val="CommentReference"/>
        </w:rPr>
        <w:annotationRef/>
      </w:r>
      <w:proofErr w:type="spellStart"/>
      <w:r>
        <w:t>Cool.look</w:t>
      </w:r>
      <w:proofErr w:type="spellEnd"/>
      <w:r>
        <w:t xml:space="preserve"> nice</w:t>
      </w:r>
    </w:p>
  </w:comment>
  <w:comment w:id="544" w:author="Microsoft Office User" w:date="2017-08-05T07:14:00Z" w:initials="Office">
    <w:p w14:paraId="7CAEF621" w14:textId="342C28DD" w:rsidR="00AB14BA" w:rsidRDefault="00AB14BA">
      <w:pPr>
        <w:pStyle w:val="CommentText"/>
      </w:pPr>
      <w:r>
        <w:rPr>
          <w:rStyle w:val="CommentReference"/>
        </w:rPr>
        <w:annotationRef/>
      </w:r>
      <w:r>
        <w:t>This picture was missed out initially and important for this section.</w:t>
      </w:r>
    </w:p>
  </w:comment>
  <w:comment w:id="588" w:author="Dattatraya More" w:date="2017-08-02T14:18:00Z" w:initials="DM">
    <w:p w14:paraId="456B74BC" w14:textId="7388B937" w:rsidR="00AB14BA" w:rsidRDefault="00AB14BA">
      <w:pPr>
        <w:pStyle w:val="CommentText"/>
      </w:pPr>
      <w:r>
        <w:rPr>
          <w:rStyle w:val="CommentReference"/>
        </w:rPr>
        <w:annotationRef/>
      </w:r>
      <w:r>
        <w:t>Commands are to be applied with Command [packt] style. Follow the same for all similar instances.</w:t>
      </w:r>
    </w:p>
  </w:comment>
  <w:comment w:id="596" w:author="Dattatraya More" w:date="2017-08-02T14:19:00Z" w:initials="DM">
    <w:p w14:paraId="5F366159" w14:textId="47F534CB" w:rsidR="00AB14BA" w:rsidRDefault="00AB14BA">
      <w:pPr>
        <w:pStyle w:val="CommentText"/>
      </w:pPr>
      <w:r>
        <w:rPr>
          <w:rStyle w:val="CommentReference"/>
        </w:rPr>
        <w:annotationRef/>
      </w:r>
      <w:r>
        <w:t>Codes are applied with Code [packt]. Follow the same for all similar instances.</w:t>
      </w:r>
    </w:p>
  </w:comment>
  <w:comment w:id="660" w:author="Dattatraya More" w:date="2017-08-02T14:22:00Z" w:initials="DM">
    <w:p w14:paraId="0982D530" w14:textId="5E617D82" w:rsidR="00AB14BA" w:rsidRDefault="00AB14BA">
      <w:pPr>
        <w:pStyle w:val="CommentText"/>
      </w:pPr>
      <w:r>
        <w:rPr>
          <w:rStyle w:val="CommentReference"/>
        </w:rPr>
        <w:annotationRef/>
      </w:r>
      <w:r>
        <w:t>How does this header look like?</w:t>
      </w:r>
    </w:p>
  </w:comment>
  <w:comment w:id="661" w:author="Microsoft Office User" w:date="2017-08-04T12:48:00Z" w:initials="Office">
    <w:p w14:paraId="3A8F73E5" w14:textId="2B6E4AD4" w:rsidR="00AB14BA" w:rsidRDefault="00AB14BA">
      <w:pPr>
        <w:pStyle w:val="CommentText"/>
      </w:pPr>
      <w:r>
        <w:rPr>
          <w:rStyle w:val="CommentReference"/>
        </w:rPr>
        <w:annotationRef/>
      </w:r>
      <w:r>
        <w:t>Looks better</w:t>
      </w:r>
    </w:p>
  </w:comment>
  <w:comment w:id="714" w:author="Dattatraya More" w:date="2017-08-02T14:26:00Z" w:initials="DM">
    <w:p w14:paraId="3193EF15" w14:textId="40C78C4A" w:rsidR="00AB14BA" w:rsidRDefault="00AB14BA">
      <w:pPr>
        <w:pStyle w:val="CommentText"/>
      </w:pPr>
      <w:r>
        <w:rPr>
          <w:rStyle w:val="CommentReference"/>
        </w:rPr>
        <w:annotationRef/>
      </w:r>
      <w:r>
        <w:t>This backslash, was this inserted by mistake?</w:t>
      </w:r>
    </w:p>
  </w:comment>
  <w:comment w:id="715" w:author="Microsoft Office User" w:date="2017-08-04T12:52:00Z" w:initials="Office">
    <w:p w14:paraId="76B5D3E0" w14:textId="0ED60293" w:rsidR="00AB14BA" w:rsidRDefault="00AB14BA">
      <w:pPr>
        <w:pStyle w:val="CommentText"/>
      </w:pPr>
      <w:r>
        <w:rPr>
          <w:rStyle w:val="CommentReference"/>
        </w:rPr>
        <w:annotationRef/>
      </w:r>
      <w:r>
        <w:t>It’s a typo and its by mistake only</w:t>
      </w:r>
    </w:p>
  </w:comment>
  <w:comment w:id="1614" w:author="Dattatraya More" w:date="2017-08-03T17:53:00Z" w:initials="DM">
    <w:p w14:paraId="39FFEAE2" w14:textId="3D470D55" w:rsidR="00AB14BA" w:rsidRDefault="00AB14BA">
      <w:pPr>
        <w:pStyle w:val="CommentText"/>
      </w:pPr>
      <w:r>
        <w:rPr>
          <w:rStyle w:val="CommentReference"/>
        </w:rPr>
        <w:annotationRef/>
      </w:r>
      <w:hyperlink r:id="rId4" w:tgtFrame="_self" w:tooltip="Click the left mouse button to see the results with shingles highlighted in the " w:history="1">
        <w:r>
          <w:rPr>
            <w:rStyle w:val="Hyperlink"/>
            <w:sz w:val="21"/>
            <w:szCs w:val="21"/>
          </w:rPr>
          <w:t>http://</w:t>
        </w:r>
        <w:proofErr w:type="spellStart"/>
        <w:r>
          <w:rPr>
            <w:rStyle w:val="Hyperlink"/>
            <w:sz w:val="21"/>
            <w:szCs w:val="21"/>
          </w:rPr>
          <w:t>www.cnblogs.com</w:t>
        </w:r>
        <w:proofErr w:type="spellEnd"/>
        <w:r>
          <w:rPr>
            <w:rStyle w:val="Hyperlink"/>
            <w:sz w:val="21"/>
            <w:szCs w:val="21"/>
          </w:rPr>
          <w:t>/</w:t>
        </w:r>
        <w:proofErr w:type="spellStart"/>
        <w:r>
          <w:rPr>
            <w:rStyle w:val="Hyperlink"/>
            <w:sz w:val="21"/>
            <w:szCs w:val="21"/>
          </w:rPr>
          <w:t>wangxiaocvpr</w:t>
        </w:r>
        <w:proofErr w:type="spellEnd"/>
        <w:r>
          <w:rPr>
            <w:rStyle w:val="Hyperlink"/>
            <w:sz w:val="21"/>
            <w:szCs w:val="21"/>
          </w:rPr>
          <w:t>/p/</w:t>
        </w:r>
        <w:proofErr w:type="spellStart"/>
        <w:r>
          <w:rPr>
            <w:rStyle w:val="Hyperlink"/>
            <w:sz w:val="21"/>
            <w:szCs w:val="21"/>
          </w:rPr>
          <w:t>7049637.html</w:t>
        </w:r>
        <w:proofErr w:type="spellEnd"/>
      </w:hyperlink>
    </w:p>
  </w:comment>
  <w:comment w:id="1615" w:author="Microsoft Office User" w:date="2017-08-04T20:28:00Z" w:initials="Office">
    <w:p w14:paraId="438EA40D" w14:textId="54E66820" w:rsidR="00AB14BA" w:rsidRDefault="00AB14BA">
      <w:pPr>
        <w:pStyle w:val="CommentText"/>
      </w:pPr>
      <w:r>
        <w:rPr>
          <w:rStyle w:val="CommentReference"/>
        </w:rPr>
        <w:annotationRef/>
      </w:r>
      <w:r>
        <w:t>Phrase updated</w:t>
      </w:r>
    </w:p>
  </w:comment>
  <w:comment w:id="1629" w:author="Dattatraya More" w:date="2017-08-02T14:30:00Z" w:initials="DM">
    <w:p w14:paraId="3011E3EE" w14:textId="02670128" w:rsidR="00AB14BA" w:rsidRDefault="00AB14BA">
      <w:pPr>
        <w:pStyle w:val="CommentText"/>
      </w:pPr>
      <w:r>
        <w:rPr>
          <w:rStyle w:val="CommentReference"/>
        </w:rPr>
        <w:annotationRef/>
      </w:r>
      <w:r>
        <w:t>Kindly place some content after this header since we don’t recommend consecutive placement of headers.</w:t>
      </w:r>
    </w:p>
  </w:comment>
  <w:comment w:id="1747" w:author="Dattatraya More" w:date="2017-08-02T18:37:00Z" w:initials="DM">
    <w:p w14:paraId="40D8E96B" w14:textId="77777777" w:rsidR="00AB14BA" w:rsidRDefault="00AB14BA">
      <w:pPr>
        <w:pStyle w:val="CommentText"/>
      </w:pPr>
      <w:r>
        <w:rPr>
          <w:rStyle w:val="CommentReference"/>
        </w:rPr>
        <w:annotationRef/>
      </w:r>
      <w:r>
        <w:t>At the end of the chapter, a summary section is to be inserted. The said section will have content pertaining to topics which were covered in the chapter and few lines about what is going to be covered in the next chapter.</w:t>
      </w:r>
    </w:p>
    <w:p w14:paraId="21193EBA" w14:textId="77777777" w:rsidR="00AB14BA" w:rsidRDefault="00AB14BA">
      <w:pPr>
        <w:pStyle w:val="CommentText"/>
      </w:pPr>
    </w:p>
    <w:p w14:paraId="66E64AE2" w14:textId="770D91F1" w:rsidR="00AB14BA" w:rsidRDefault="00AB14BA">
      <w:pPr>
        <w:pStyle w:val="CommentText"/>
      </w:pPr>
      <w:r>
        <w:t>This approach will have a refresher for the readers and also provide them with a sneak peek with what is going to be covered in the next chapter.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BF0CC22" w15:done="0"/>
  <w15:commentEx w15:paraId="423BEAE1" w15:done="0"/>
  <w15:commentEx w15:paraId="0A38D6B8" w15:done="0"/>
  <w15:commentEx w15:paraId="2334BB7D" w15:done="0"/>
  <w15:commentEx w15:paraId="49E4253C" w15:done="0"/>
  <w15:commentEx w15:paraId="15DAD50A" w15:done="0"/>
  <w15:commentEx w15:paraId="171782C2" w15:done="0"/>
  <w15:commentEx w15:paraId="1107509F" w15:done="0"/>
  <w15:commentEx w15:paraId="2B93398C" w15:paraIdParent="1107509F" w15:done="0"/>
  <w15:commentEx w15:paraId="005F8CA8" w15:done="0"/>
  <w15:commentEx w15:paraId="3B8842E7" w15:done="0"/>
  <w15:commentEx w15:paraId="727AAC13" w15:paraIdParent="3B8842E7" w15:done="0"/>
  <w15:commentEx w15:paraId="4E5BBEC0" w15:done="0"/>
  <w15:commentEx w15:paraId="5819AF90" w15:done="0"/>
  <w15:commentEx w15:paraId="76A53B3E" w15:done="0"/>
  <w15:commentEx w15:paraId="3956EC64" w15:done="0"/>
  <w15:commentEx w15:paraId="40EA381B" w15:paraIdParent="3956EC64" w15:done="0"/>
  <w15:commentEx w15:paraId="5BB47867" w15:done="0"/>
  <w15:commentEx w15:paraId="59CA81AB" w15:paraIdParent="5BB47867" w15:done="0"/>
  <w15:commentEx w15:paraId="7779E58D" w15:done="0"/>
  <w15:commentEx w15:paraId="7CE19415" w15:paraIdParent="7779E58D" w15:done="0"/>
  <w15:commentEx w15:paraId="2DBA4F17" w15:done="0"/>
  <w15:commentEx w15:paraId="1F67FAF0" w15:done="0"/>
  <w15:commentEx w15:paraId="7EFBBECB" w15:done="0"/>
  <w15:commentEx w15:paraId="700B7EB4" w15:paraIdParent="7EFBBECB" w15:done="0"/>
  <w15:commentEx w15:paraId="7CAEF621" w15:done="0"/>
  <w15:commentEx w15:paraId="456B74BC" w15:done="0"/>
  <w15:commentEx w15:paraId="5F366159" w15:done="0"/>
  <w15:commentEx w15:paraId="0982D530" w15:done="0"/>
  <w15:commentEx w15:paraId="3A8F73E5" w15:paraIdParent="0982D530" w15:done="0"/>
  <w15:commentEx w15:paraId="3193EF15" w15:done="0"/>
  <w15:commentEx w15:paraId="76B5D3E0" w15:paraIdParent="3193EF15" w15:done="0"/>
  <w15:commentEx w15:paraId="39FFEAE2" w15:done="0"/>
  <w15:commentEx w15:paraId="438EA40D" w15:paraIdParent="39FFEAE2" w15:done="0"/>
  <w15:commentEx w15:paraId="3011E3EE" w15:done="0"/>
  <w15:commentEx w15:paraId="66E64AE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Segoe UI Symbol">
    <w:altName w:val="Calibri"/>
    <w:panose1 w:val="020B0502040204020203"/>
    <w:charset w:val="00"/>
    <w:family w:val="swiss"/>
    <w:pitch w:val="variable"/>
    <w:sig w:usb0="8000006F" w:usb1="1200FB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0502A"/>
    <w:multiLevelType w:val="multilevel"/>
    <w:tmpl w:val="5C9E7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622095"/>
    <w:multiLevelType w:val="multilevel"/>
    <w:tmpl w:val="3C64444E"/>
    <w:lvl w:ilvl="0">
      <w:start w:val="1"/>
      <w:numFmt w:val="decimal"/>
      <w:pStyle w:val="NumberedBulletPACKT"/>
      <w:lvlText w:val="%1."/>
      <w:lvlJc w:val="left"/>
      <w:pPr>
        <w:ind w:left="720" w:hanging="363"/>
      </w:pPr>
      <w:rPr>
        <w:rFonts w:hint="default"/>
      </w:rPr>
    </w:lvl>
    <w:lvl w:ilvl="1">
      <w:start w:val="1"/>
      <w:numFmt w:val="lowerLetter"/>
      <w:lvlText w:val="%2."/>
      <w:lvlJc w:val="left"/>
      <w:pPr>
        <w:ind w:left="2307" w:firstLine="0"/>
      </w:pPr>
      <w:rPr>
        <w:rFonts w:hint="default"/>
      </w:rPr>
    </w:lvl>
    <w:lvl w:ilvl="2">
      <w:start w:val="1"/>
      <w:numFmt w:val="lowerRoman"/>
      <w:lvlText w:val="%3."/>
      <w:lvlJc w:val="right"/>
      <w:pPr>
        <w:ind w:left="3537" w:firstLine="0"/>
      </w:pPr>
      <w:rPr>
        <w:rFonts w:hint="default"/>
      </w:rPr>
    </w:lvl>
    <w:lvl w:ilvl="3">
      <w:start w:val="1"/>
      <w:numFmt w:val="decimal"/>
      <w:lvlText w:val="%4."/>
      <w:lvlJc w:val="left"/>
      <w:pPr>
        <w:ind w:left="4767" w:firstLine="0"/>
      </w:pPr>
      <w:rPr>
        <w:rFonts w:hint="default"/>
      </w:rPr>
    </w:lvl>
    <w:lvl w:ilvl="4">
      <w:start w:val="1"/>
      <w:numFmt w:val="lowerLetter"/>
      <w:lvlText w:val="%5."/>
      <w:lvlJc w:val="left"/>
      <w:pPr>
        <w:ind w:left="5997" w:firstLine="0"/>
      </w:pPr>
      <w:rPr>
        <w:rFonts w:hint="default"/>
      </w:rPr>
    </w:lvl>
    <w:lvl w:ilvl="5">
      <w:start w:val="1"/>
      <w:numFmt w:val="lowerRoman"/>
      <w:lvlText w:val="%6."/>
      <w:lvlJc w:val="right"/>
      <w:pPr>
        <w:ind w:left="7227" w:firstLine="0"/>
      </w:pPr>
      <w:rPr>
        <w:rFonts w:hint="default"/>
      </w:rPr>
    </w:lvl>
    <w:lvl w:ilvl="6">
      <w:start w:val="1"/>
      <w:numFmt w:val="decimal"/>
      <w:lvlText w:val="%7."/>
      <w:lvlJc w:val="left"/>
      <w:pPr>
        <w:ind w:left="8457" w:firstLine="0"/>
      </w:pPr>
      <w:rPr>
        <w:rFonts w:hint="default"/>
      </w:rPr>
    </w:lvl>
    <w:lvl w:ilvl="7">
      <w:start w:val="1"/>
      <w:numFmt w:val="lowerLetter"/>
      <w:lvlText w:val="%8."/>
      <w:lvlJc w:val="left"/>
      <w:pPr>
        <w:ind w:left="9687" w:firstLine="0"/>
      </w:pPr>
      <w:rPr>
        <w:rFonts w:hint="default"/>
      </w:rPr>
    </w:lvl>
    <w:lvl w:ilvl="8">
      <w:start w:val="1"/>
      <w:numFmt w:val="lowerRoman"/>
      <w:lvlText w:val="%9."/>
      <w:lvlJc w:val="right"/>
      <w:pPr>
        <w:ind w:left="10917" w:firstLine="0"/>
      </w:pPr>
      <w:rPr>
        <w:rFonts w:hint="default"/>
      </w:rPr>
    </w:lvl>
  </w:abstractNum>
  <w:abstractNum w:abstractNumId="2">
    <w:nsid w:val="0FD461CC"/>
    <w:multiLevelType w:val="multilevel"/>
    <w:tmpl w:val="12E07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1395964"/>
    <w:multiLevelType w:val="multilevel"/>
    <w:tmpl w:val="441C3358"/>
    <w:numStyleLink w:val="RomanNumberedBullet"/>
  </w:abstractNum>
  <w:abstractNum w:abstractNumId="4">
    <w:nsid w:val="12416F07"/>
    <w:multiLevelType w:val="multilevel"/>
    <w:tmpl w:val="3C1E9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8C74BFE"/>
    <w:multiLevelType w:val="multilevel"/>
    <w:tmpl w:val="D91A43F4"/>
    <w:styleLink w:val="NumberedBulletWithinBullet"/>
    <w:lvl w:ilvl="0">
      <w:start w:val="1"/>
      <w:numFmt w:val="decimal"/>
      <w:pStyle w:val="NumberedBulletWithin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6">
    <w:nsid w:val="1BB805BE"/>
    <w:multiLevelType w:val="hybridMultilevel"/>
    <w:tmpl w:val="F648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545EE4"/>
    <w:multiLevelType w:val="multilevel"/>
    <w:tmpl w:val="53542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430E82"/>
    <w:multiLevelType w:val="multilevel"/>
    <w:tmpl w:val="D632C0E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nsid w:val="248C4893"/>
    <w:multiLevelType w:val="hybridMultilevel"/>
    <w:tmpl w:val="E3F8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CF4CB4"/>
    <w:multiLevelType w:val="multilevel"/>
    <w:tmpl w:val="AABA1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B871992"/>
    <w:multiLevelType w:val="multilevel"/>
    <w:tmpl w:val="6994C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10267CE"/>
    <w:multiLevelType w:val="multilevel"/>
    <w:tmpl w:val="9B64ECB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nsid w:val="32C03EA4"/>
    <w:multiLevelType w:val="multilevel"/>
    <w:tmpl w:val="441C3358"/>
    <w:styleLink w:val="RomanNumberedBullet"/>
    <w:lvl w:ilvl="0">
      <w:start w:val="1"/>
      <w:numFmt w:val="lowerRoman"/>
      <w:pStyle w:val="RomanNumberedBulletPACKT"/>
      <w:lvlText w:val="%1."/>
      <w:lvlJc w:val="right"/>
      <w:pPr>
        <w:ind w:left="1304" w:hanging="227"/>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15">
    <w:nsid w:val="34B01141"/>
    <w:multiLevelType w:val="multilevel"/>
    <w:tmpl w:val="D91A43F4"/>
    <w:numStyleLink w:val="NumberedBulletWithinBullet"/>
  </w:abstractNum>
  <w:abstractNum w:abstractNumId="16">
    <w:nsid w:val="396A5E36"/>
    <w:multiLevelType w:val="hybridMultilevel"/>
    <w:tmpl w:val="B9FA4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B5E4F0F"/>
    <w:multiLevelType w:val="hybridMultilevel"/>
    <w:tmpl w:val="68D8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C886222"/>
    <w:multiLevelType w:val="multilevel"/>
    <w:tmpl w:val="1DB27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5211DA"/>
    <w:multiLevelType w:val="multilevel"/>
    <w:tmpl w:val="F87E9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B439ED"/>
    <w:multiLevelType w:val="multilevel"/>
    <w:tmpl w:val="ED96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07059C5"/>
    <w:multiLevelType w:val="multilevel"/>
    <w:tmpl w:val="5A12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2032B4E"/>
    <w:multiLevelType w:val="multilevel"/>
    <w:tmpl w:val="388E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3B65C34"/>
    <w:multiLevelType w:val="multilevel"/>
    <w:tmpl w:val="077C8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926174"/>
    <w:multiLevelType w:val="multilevel"/>
    <w:tmpl w:val="EC74A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B096E40"/>
    <w:multiLevelType w:val="multilevel"/>
    <w:tmpl w:val="365CCBF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6">
    <w:nsid w:val="4B682304"/>
    <w:multiLevelType w:val="hybridMultilevel"/>
    <w:tmpl w:val="10527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6176FF"/>
    <w:multiLevelType w:val="hybridMultilevel"/>
    <w:tmpl w:val="9B569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4080F9D"/>
    <w:multiLevelType w:val="multilevel"/>
    <w:tmpl w:val="4AE8F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48E6B19"/>
    <w:multiLevelType w:val="multilevel"/>
    <w:tmpl w:val="BE58A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8E97D7A"/>
    <w:multiLevelType w:val="multilevel"/>
    <w:tmpl w:val="E966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DE83A34"/>
    <w:multiLevelType w:val="multilevel"/>
    <w:tmpl w:val="D1C639FE"/>
    <w:styleLink w:val="AlphabeticalBullet"/>
    <w:lvl w:ilvl="0">
      <w:start w:val="1"/>
      <w:numFmt w:val="lowerLetter"/>
      <w:pStyle w:val="AlphabeticalBulletPACKT"/>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32">
    <w:nsid w:val="702B6845"/>
    <w:multiLevelType w:val="hybridMultilevel"/>
    <w:tmpl w:val="4E0C8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36543CB"/>
    <w:multiLevelType w:val="multilevel"/>
    <w:tmpl w:val="1AFA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5AA5B5C"/>
    <w:multiLevelType w:val="hybridMultilevel"/>
    <w:tmpl w:val="D4AA20F4"/>
    <w:lvl w:ilvl="0" w:tplc="92A0A484">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76754301"/>
    <w:multiLevelType w:val="multilevel"/>
    <w:tmpl w:val="73A0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68F29DC"/>
    <w:multiLevelType w:val="multilevel"/>
    <w:tmpl w:val="3402A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77E79C7"/>
    <w:multiLevelType w:val="multilevel"/>
    <w:tmpl w:val="55F648A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nsid w:val="7B5300DA"/>
    <w:multiLevelType w:val="multilevel"/>
    <w:tmpl w:val="9E54A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7"/>
  </w:num>
  <w:num w:numId="3">
    <w:abstractNumId w:val="27"/>
  </w:num>
  <w:num w:numId="4">
    <w:abstractNumId w:val="18"/>
  </w:num>
  <w:num w:numId="5">
    <w:abstractNumId w:val="30"/>
  </w:num>
  <w:num w:numId="6">
    <w:abstractNumId w:val="23"/>
  </w:num>
  <w:num w:numId="7">
    <w:abstractNumId w:val="11"/>
  </w:num>
  <w:num w:numId="8">
    <w:abstractNumId w:val="20"/>
  </w:num>
  <w:num w:numId="9">
    <w:abstractNumId w:val="24"/>
  </w:num>
  <w:num w:numId="10">
    <w:abstractNumId w:val="21"/>
  </w:num>
  <w:num w:numId="11">
    <w:abstractNumId w:val="4"/>
  </w:num>
  <w:num w:numId="12">
    <w:abstractNumId w:val="10"/>
  </w:num>
  <w:num w:numId="13">
    <w:abstractNumId w:val="33"/>
  </w:num>
  <w:num w:numId="14">
    <w:abstractNumId w:val="35"/>
  </w:num>
  <w:num w:numId="15">
    <w:abstractNumId w:val="38"/>
  </w:num>
  <w:num w:numId="16">
    <w:abstractNumId w:val="17"/>
  </w:num>
  <w:num w:numId="17">
    <w:abstractNumId w:val="36"/>
  </w:num>
  <w:num w:numId="18">
    <w:abstractNumId w:val="22"/>
  </w:num>
  <w:num w:numId="19">
    <w:abstractNumId w:val="0"/>
  </w:num>
  <w:num w:numId="20">
    <w:abstractNumId w:val="13"/>
  </w:num>
  <w:num w:numId="21">
    <w:abstractNumId w:val="37"/>
  </w:num>
  <w:num w:numId="22">
    <w:abstractNumId w:val="32"/>
  </w:num>
  <w:num w:numId="23">
    <w:abstractNumId w:val="29"/>
  </w:num>
  <w:num w:numId="24">
    <w:abstractNumId w:val="19"/>
  </w:num>
  <w:num w:numId="25">
    <w:abstractNumId w:val="26"/>
  </w:num>
  <w:num w:numId="26">
    <w:abstractNumId w:val="6"/>
  </w:num>
  <w:num w:numId="27">
    <w:abstractNumId w:val="16"/>
  </w:num>
  <w:num w:numId="28">
    <w:abstractNumId w:val="12"/>
  </w:num>
  <w:num w:numId="29">
    <w:abstractNumId w:val="34"/>
  </w:num>
  <w:num w:numId="30">
    <w:abstractNumId w:val="1"/>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num>
  <w:num w:numId="33">
    <w:abstractNumId w:val="15"/>
  </w:num>
  <w:num w:numId="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4"/>
    <w:lvlOverride w:ilvl="0">
      <w:startOverride w:val="1"/>
    </w:lvlOverride>
  </w:num>
  <w:num w:numId="42">
    <w:abstractNumId w:val="25"/>
  </w:num>
  <w:num w:numId="43">
    <w:abstractNumId w:val="31"/>
  </w:num>
  <w:num w:numId="4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
  </w:num>
  <w:num w:numId="48">
    <w:abstractNumId w:val="28"/>
  </w:num>
  <w:num w:numId="49">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ttatraya More">
    <w15:presenceInfo w15:providerId="AD" w15:userId="S-1-5-21-226508970-3071066648-2496781527-14886"/>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revisionView w:formatting="0"/>
  <w:defaultTabStop w:val="720"/>
  <w:evenAndOddHeaders/>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1CEE"/>
    <w:rsid w:val="00003785"/>
    <w:rsid w:val="000116DB"/>
    <w:rsid w:val="00021BC7"/>
    <w:rsid w:val="00026CC4"/>
    <w:rsid w:val="00027686"/>
    <w:rsid w:val="00034162"/>
    <w:rsid w:val="00040668"/>
    <w:rsid w:val="000464A1"/>
    <w:rsid w:val="0005474D"/>
    <w:rsid w:val="0005599E"/>
    <w:rsid w:val="00061DBE"/>
    <w:rsid w:val="0007035C"/>
    <w:rsid w:val="000715C4"/>
    <w:rsid w:val="00080A55"/>
    <w:rsid w:val="00083A60"/>
    <w:rsid w:val="00090780"/>
    <w:rsid w:val="00091759"/>
    <w:rsid w:val="000A400D"/>
    <w:rsid w:val="000A5E96"/>
    <w:rsid w:val="000B0DF6"/>
    <w:rsid w:val="000B3697"/>
    <w:rsid w:val="000B3929"/>
    <w:rsid w:val="000B70A6"/>
    <w:rsid w:val="000B7AD3"/>
    <w:rsid w:val="000C323A"/>
    <w:rsid w:val="000C755E"/>
    <w:rsid w:val="000D2C24"/>
    <w:rsid w:val="000D3089"/>
    <w:rsid w:val="000D68E9"/>
    <w:rsid w:val="000F108F"/>
    <w:rsid w:val="00101ED8"/>
    <w:rsid w:val="001041A1"/>
    <w:rsid w:val="00105A74"/>
    <w:rsid w:val="001111C0"/>
    <w:rsid w:val="00112ADE"/>
    <w:rsid w:val="0012070E"/>
    <w:rsid w:val="001222DB"/>
    <w:rsid w:val="00125096"/>
    <w:rsid w:val="001349D6"/>
    <w:rsid w:val="001449EF"/>
    <w:rsid w:val="00147BA7"/>
    <w:rsid w:val="00154B89"/>
    <w:rsid w:val="001643A7"/>
    <w:rsid w:val="001667E2"/>
    <w:rsid w:val="00186527"/>
    <w:rsid w:val="001A2B8F"/>
    <w:rsid w:val="001A366E"/>
    <w:rsid w:val="001A6983"/>
    <w:rsid w:val="001A6BED"/>
    <w:rsid w:val="001C2C33"/>
    <w:rsid w:val="001C41CE"/>
    <w:rsid w:val="001D4E86"/>
    <w:rsid w:val="001E0156"/>
    <w:rsid w:val="001E4CF8"/>
    <w:rsid w:val="00200CD4"/>
    <w:rsid w:val="0020531B"/>
    <w:rsid w:val="0020547D"/>
    <w:rsid w:val="00213C91"/>
    <w:rsid w:val="0021542C"/>
    <w:rsid w:val="00217504"/>
    <w:rsid w:val="002245A8"/>
    <w:rsid w:val="00225F81"/>
    <w:rsid w:val="00226885"/>
    <w:rsid w:val="002268FF"/>
    <w:rsid w:val="00230923"/>
    <w:rsid w:val="002330B3"/>
    <w:rsid w:val="002340D1"/>
    <w:rsid w:val="00236106"/>
    <w:rsid w:val="002430DF"/>
    <w:rsid w:val="00255D0F"/>
    <w:rsid w:val="002621C0"/>
    <w:rsid w:val="00267BF6"/>
    <w:rsid w:val="00277933"/>
    <w:rsid w:val="00281E7D"/>
    <w:rsid w:val="00283D86"/>
    <w:rsid w:val="00284DB5"/>
    <w:rsid w:val="002921B6"/>
    <w:rsid w:val="00293092"/>
    <w:rsid w:val="002A308F"/>
    <w:rsid w:val="002A7BDB"/>
    <w:rsid w:val="002C6524"/>
    <w:rsid w:val="002D2459"/>
    <w:rsid w:val="002D5CB6"/>
    <w:rsid w:val="002E4BAC"/>
    <w:rsid w:val="002E68DC"/>
    <w:rsid w:val="002E6E8E"/>
    <w:rsid w:val="002F55FA"/>
    <w:rsid w:val="002F6B72"/>
    <w:rsid w:val="00303E02"/>
    <w:rsid w:val="003077FB"/>
    <w:rsid w:val="00307A6C"/>
    <w:rsid w:val="0031290E"/>
    <w:rsid w:val="003146A3"/>
    <w:rsid w:val="00323960"/>
    <w:rsid w:val="0032460B"/>
    <w:rsid w:val="00325742"/>
    <w:rsid w:val="003349CA"/>
    <w:rsid w:val="00341436"/>
    <w:rsid w:val="00353302"/>
    <w:rsid w:val="00364EC3"/>
    <w:rsid w:val="003664B3"/>
    <w:rsid w:val="00376BA2"/>
    <w:rsid w:val="00377952"/>
    <w:rsid w:val="003849A7"/>
    <w:rsid w:val="003B64E5"/>
    <w:rsid w:val="003D3038"/>
    <w:rsid w:val="003E308A"/>
    <w:rsid w:val="003F4C3A"/>
    <w:rsid w:val="003F638C"/>
    <w:rsid w:val="00407E45"/>
    <w:rsid w:val="00411349"/>
    <w:rsid w:val="004140FE"/>
    <w:rsid w:val="00416A37"/>
    <w:rsid w:val="00417EEF"/>
    <w:rsid w:val="004337AD"/>
    <w:rsid w:val="00436D06"/>
    <w:rsid w:val="0044614E"/>
    <w:rsid w:val="00462CAC"/>
    <w:rsid w:val="00466A15"/>
    <w:rsid w:val="00472C4B"/>
    <w:rsid w:val="0049250D"/>
    <w:rsid w:val="004B0EF9"/>
    <w:rsid w:val="004C4694"/>
    <w:rsid w:val="004C6A8A"/>
    <w:rsid w:val="004D7E33"/>
    <w:rsid w:val="004E0737"/>
    <w:rsid w:val="004E07E3"/>
    <w:rsid w:val="004E643E"/>
    <w:rsid w:val="004E6771"/>
    <w:rsid w:val="004F1DED"/>
    <w:rsid w:val="00507FD3"/>
    <w:rsid w:val="00522B78"/>
    <w:rsid w:val="00526963"/>
    <w:rsid w:val="00533F66"/>
    <w:rsid w:val="00556BA8"/>
    <w:rsid w:val="0056294C"/>
    <w:rsid w:val="00565987"/>
    <w:rsid w:val="0057553D"/>
    <w:rsid w:val="0057560A"/>
    <w:rsid w:val="00576989"/>
    <w:rsid w:val="00580D79"/>
    <w:rsid w:val="00587D19"/>
    <w:rsid w:val="005919A0"/>
    <w:rsid w:val="00595098"/>
    <w:rsid w:val="005A3BA2"/>
    <w:rsid w:val="005A4E49"/>
    <w:rsid w:val="005C332A"/>
    <w:rsid w:val="005C74A9"/>
    <w:rsid w:val="005D6D0D"/>
    <w:rsid w:val="005E0792"/>
    <w:rsid w:val="005E4BE4"/>
    <w:rsid w:val="005E6692"/>
    <w:rsid w:val="005E73A1"/>
    <w:rsid w:val="005F2221"/>
    <w:rsid w:val="005F2D46"/>
    <w:rsid w:val="005F7528"/>
    <w:rsid w:val="00607C4C"/>
    <w:rsid w:val="0061658C"/>
    <w:rsid w:val="00616FBB"/>
    <w:rsid w:val="00627622"/>
    <w:rsid w:val="0063726B"/>
    <w:rsid w:val="00637862"/>
    <w:rsid w:val="006629B1"/>
    <w:rsid w:val="00664B42"/>
    <w:rsid w:val="00665B19"/>
    <w:rsid w:val="00683728"/>
    <w:rsid w:val="00696C2A"/>
    <w:rsid w:val="006A194F"/>
    <w:rsid w:val="006A1A81"/>
    <w:rsid w:val="006A4FF7"/>
    <w:rsid w:val="006A65EA"/>
    <w:rsid w:val="006A7009"/>
    <w:rsid w:val="006B210D"/>
    <w:rsid w:val="006C17CF"/>
    <w:rsid w:val="006D59B4"/>
    <w:rsid w:val="006E105E"/>
    <w:rsid w:val="006F79E9"/>
    <w:rsid w:val="00711B01"/>
    <w:rsid w:val="007174B6"/>
    <w:rsid w:val="00755C1D"/>
    <w:rsid w:val="007567D7"/>
    <w:rsid w:val="00756C2C"/>
    <w:rsid w:val="007612E0"/>
    <w:rsid w:val="00762D32"/>
    <w:rsid w:val="0076457B"/>
    <w:rsid w:val="00770BA0"/>
    <w:rsid w:val="007732B2"/>
    <w:rsid w:val="007870CC"/>
    <w:rsid w:val="00790D99"/>
    <w:rsid w:val="00793940"/>
    <w:rsid w:val="00795137"/>
    <w:rsid w:val="007B34E0"/>
    <w:rsid w:val="007B525D"/>
    <w:rsid w:val="007B60C4"/>
    <w:rsid w:val="007C6886"/>
    <w:rsid w:val="007D0D95"/>
    <w:rsid w:val="007D7C6F"/>
    <w:rsid w:val="007E7380"/>
    <w:rsid w:val="007F0089"/>
    <w:rsid w:val="007F09AE"/>
    <w:rsid w:val="007F3B05"/>
    <w:rsid w:val="007F5D7D"/>
    <w:rsid w:val="007F6808"/>
    <w:rsid w:val="007F70DD"/>
    <w:rsid w:val="00803B39"/>
    <w:rsid w:val="00824E07"/>
    <w:rsid w:val="00825103"/>
    <w:rsid w:val="00835CDE"/>
    <w:rsid w:val="008371B1"/>
    <w:rsid w:val="00855BE2"/>
    <w:rsid w:val="00863BE9"/>
    <w:rsid w:val="0086567B"/>
    <w:rsid w:val="008659F3"/>
    <w:rsid w:val="008966A6"/>
    <w:rsid w:val="008A0D88"/>
    <w:rsid w:val="008A3966"/>
    <w:rsid w:val="008A3DB3"/>
    <w:rsid w:val="008A53C7"/>
    <w:rsid w:val="008A5713"/>
    <w:rsid w:val="008B133C"/>
    <w:rsid w:val="008B5263"/>
    <w:rsid w:val="008B7518"/>
    <w:rsid w:val="008C393E"/>
    <w:rsid w:val="008D20A0"/>
    <w:rsid w:val="008D35E1"/>
    <w:rsid w:val="008E0649"/>
    <w:rsid w:val="008F279E"/>
    <w:rsid w:val="008F466E"/>
    <w:rsid w:val="008F50A1"/>
    <w:rsid w:val="008F50DE"/>
    <w:rsid w:val="0090241B"/>
    <w:rsid w:val="00916768"/>
    <w:rsid w:val="00917A7A"/>
    <w:rsid w:val="00926DDB"/>
    <w:rsid w:val="009279F4"/>
    <w:rsid w:val="00930941"/>
    <w:rsid w:val="00932B80"/>
    <w:rsid w:val="009365EB"/>
    <w:rsid w:val="00937ADF"/>
    <w:rsid w:val="0094179E"/>
    <w:rsid w:val="00950D72"/>
    <w:rsid w:val="00962AB2"/>
    <w:rsid w:val="00964D11"/>
    <w:rsid w:val="00966202"/>
    <w:rsid w:val="009705EE"/>
    <w:rsid w:val="0099036D"/>
    <w:rsid w:val="009A0C79"/>
    <w:rsid w:val="009B0C59"/>
    <w:rsid w:val="009B4DBA"/>
    <w:rsid w:val="009D034E"/>
    <w:rsid w:val="009D2292"/>
    <w:rsid w:val="009D5BAD"/>
    <w:rsid w:val="009D7807"/>
    <w:rsid w:val="009E6316"/>
    <w:rsid w:val="009E67F8"/>
    <w:rsid w:val="009F2A4D"/>
    <w:rsid w:val="009F58C9"/>
    <w:rsid w:val="009F6C6B"/>
    <w:rsid w:val="00A05FF4"/>
    <w:rsid w:val="00A10E59"/>
    <w:rsid w:val="00A13514"/>
    <w:rsid w:val="00A2353D"/>
    <w:rsid w:val="00A32C26"/>
    <w:rsid w:val="00A3580E"/>
    <w:rsid w:val="00A40AD1"/>
    <w:rsid w:val="00A41C3B"/>
    <w:rsid w:val="00A67FE6"/>
    <w:rsid w:val="00A8353E"/>
    <w:rsid w:val="00A928CC"/>
    <w:rsid w:val="00A942A5"/>
    <w:rsid w:val="00A966C0"/>
    <w:rsid w:val="00AA57A7"/>
    <w:rsid w:val="00AA7156"/>
    <w:rsid w:val="00AB14BA"/>
    <w:rsid w:val="00AB33A1"/>
    <w:rsid w:val="00AB5E56"/>
    <w:rsid w:val="00AC43F0"/>
    <w:rsid w:val="00AE3FC4"/>
    <w:rsid w:val="00AE4EA6"/>
    <w:rsid w:val="00AE7C7A"/>
    <w:rsid w:val="00B00914"/>
    <w:rsid w:val="00B017B2"/>
    <w:rsid w:val="00B06569"/>
    <w:rsid w:val="00B145A0"/>
    <w:rsid w:val="00B24CC4"/>
    <w:rsid w:val="00B301D1"/>
    <w:rsid w:val="00B321AC"/>
    <w:rsid w:val="00B32853"/>
    <w:rsid w:val="00B355EB"/>
    <w:rsid w:val="00B375C4"/>
    <w:rsid w:val="00B437A0"/>
    <w:rsid w:val="00B47E61"/>
    <w:rsid w:val="00B5177E"/>
    <w:rsid w:val="00B524E3"/>
    <w:rsid w:val="00B611E8"/>
    <w:rsid w:val="00B61DA8"/>
    <w:rsid w:val="00B63913"/>
    <w:rsid w:val="00B73AA2"/>
    <w:rsid w:val="00B748B0"/>
    <w:rsid w:val="00B82898"/>
    <w:rsid w:val="00B831A0"/>
    <w:rsid w:val="00B8558C"/>
    <w:rsid w:val="00BA3F43"/>
    <w:rsid w:val="00BA7054"/>
    <w:rsid w:val="00BA7548"/>
    <w:rsid w:val="00BB0399"/>
    <w:rsid w:val="00BB4EA3"/>
    <w:rsid w:val="00BB6D83"/>
    <w:rsid w:val="00BB75A0"/>
    <w:rsid w:val="00BC2989"/>
    <w:rsid w:val="00BE6ADE"/>
    <w:rsid w:val="00BF1104"/>
    <w:rsid w:val="00BF6106"/>
    <w:rsid w:val="00BF6BE6"/>
    <w:rsid w:val="00C015AD"/>
    <w:rsid w:val="00C03255"/>
    <w:rsid w:val="00C032BE"/>
    <w:rsid w:val="00C077D8"/>
    <w:rsid w:val="00C128C6"/>
    <w:rsid w:val="00C223BB"/>
    <w:rsid w:val="00C22435"/>
    <w:rsid w:val="00C25FFF"/>
    <w:rsid w:val="00C30A6F"/>
    <w:rsid w:val="00C368EB"/>
    <w:rsid w:val="00C377D2"/>
    <w:rsid w:val="00C37E9A"/>
    <w:rsid w:val="00C40368"/>
    <w:rsid w:val="00C604FA"/>
    <w:rsid w:val="00C66C54"/>
    <w:rsid w:val="00C90659"/>
    <w:rsid w:val="00C9264A"/>
    <w:rsid w:val="00CA33D4"/>
    <w:rsid w:val="00CA655B"/>
    <w:rsid w:val="00CB5D27"/>
    <w:rsid w:val="00CC0FC3"/>
    <w:rsid w:val="00CC25FF"/>
    <w:rsid w:val="00CC4405"/>
    <w:rsid w:val="00CC474E"/>
    <w:rsid w:val="00CC738C"/>
    <w:rsid w:val="00CD7055"/>
    <w:rsid w:val="00D01CDD"/>
    <w:rsid w:val="00D0778E"/>
    <w:rsid w:val="00D108CA"/>
    <w:rsid w:val="00D2133C"/>
    <w:rsid w:val="00D215E4"/>
    <w:rsid w:val="00D2216B"/>
    <w:rsid w:val="00D35A22"/>
    <w:rsid w:val="00D50676"/>
    <w:rsid w:val="00D51FF8"/>
    <w:rsid w:val="00D726B8"/>
    <w:rsid w:val="00D74D57"/>
    <w:rsid w:val="00D76614"/>
    <w:rsid w:val="00D77305"/>
    <w:rsid w:val="00D92FAB"/>
    <w:rsid w:val="00D93D92"/>
    <w:rsid w:val="00D977B9"/>
    <w:rsid w:val="00DB5D89"/>
    <w:rsid w:val="00DC4FB4"/>
    <w:rsid w:val="00DC79A7"/>
    <w:rsid w:val="00DC7BC5"/>
    <w:rsid w:val="00DE1918"/>
    <w:rsid w:val="00DF569D"/>
    <w:rsid w:val="00E02779"/>
    <w:rsid w:val="00E03E69"/>
    <w:rsid w:val="00E057B5"/>
    <w:rsid w:val="00E0743F"/>
    <w:rsid w:val="00E17F35"/>
    <w:rsid w:val="00E23D4F"/>
    <w:rsid w:val="00E32C17"/>
    <w:rsid w:val="00E335CF"/>
    <w:rsid w:val="00E50C53"/>
    <w:rsid w:val="00E53DCB"/>
    <w:rsid w:val="00E60908"/>
    <w:rsid w:val="00E65F46"/>
    <w:rsid w:val="00E673A1"/>
    <w:rsid w:val="00E676A1"/>
    <w:rsid w:val="00E73547"/>
    <w:rsid w:val="00E91749"/>
    <w:rsid w:val="00EA504D"/>
    <w:rsid w:val="00EB0E6E"/>
    <w:rsid w:val="00EB2C9B"/>
    <w:rsid w:val="00EC0201"/>
    <w:rsid w:val="00EC6406"/>
    <w:rsid w:val="00ED067E"/>
    <w:rsid w:val="00ED11F2"/>
    <w:rsid w:val="00ED52C5"/>
    <w:rsid w:val="00EE66A0"/>
    <w:rsid w:val="00EF233C"/>
    <w:rsid w:val="00EF7425"/>
    <w:rsid w:val="00F02A23"/>
    <w:rsid w:val="00F03265"/>
    <w:rsid w:val="00F1191C"/>
    <w:rsid w:val="00F221EA"/>
    <w:rsid w:val="00F23B87"/>
    <w:rsid w:val="00F3434F"/>
    <w:rsid w:val="00F34FB1"/>
    <w:rsid w:val="00F361A2"/>
    <w:rsid w:val="00F41CEE"/>
    <w:rsid w:val="00F4693D"/>
    <w:rsid w:val="00F55B41"/>
    <w:rsid w:val="00F61F15"/>
    <w:rsid w:val="00F80326"/>
    <w:rsid w:val="00F831D9"/>
    <w:rsid w:val="00F844FE"/>
    <w:rsid w:val="00F86043"/>
    <w:rsid w:val="00F938D5"/>
    <w:rsid w:val="00F96889"/>
    <w:rsid w:val="00FA52C2"/>
    <w:rsid w:val="00FB47CB"/>
    <w:rsid w:val="00FB5B81"/>
    <w:rsid w:val="00FC2B32"/>
    <w:rsid w:val="00FC6EF1"/>
    <w:rsid w:val="00FD1B01"/>
    <w:rsid w:val="00FD2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CABA2"/>
  <w14:defaultImageDpi w14:val="32767"/>
  <w15:chartTrackingRefBased/>
  <w15:docId w15:val="{B0336132-158F-464D-B999-C3FEECDAC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73547"/>
    <w:pPr>
      <w:spacing w:before="60" w:after="60"/>
    </w:pPr>
    <w:rPr>
      <w:rFonts w:ascii="Arial" w:eastAsia="Times New Roman" w:hAnsi="Arial" w:cs="Arial"/>
      <w:bCs/>
      <w:sz w:val="20"/>
    </w:rPr>
  </w:style>
  <w:style w:type="paragraph" w:styleId="Heading1">
    <w:name w:val="heading 1"/>
    <w:aliases w:val="Heading 1 [PACKT]"/>
    <w:next w:val="NormalPACKT"/>
    <w:link w:val="Heading1Char"/>
    <w:qFormat/>
    <w:rsid w:val="00E73547"/>
    <w:pPr>
      <w:keepNext/>
      <w:spacing w:before="400" w:after="60"/>
      <w:outlineLvl w:val="0"/>
    </w:pPr>
    <w:rPr>
      <w:rFonts w:ascii="Arial" w:eastAsia="Times New Roman" w:hAnsi="Arial" w:cs="Arial"/>
      <w:b/>
      <w:iCs/>
      <w:color w:val="000000"/>
      <w:kern w:val="32"/>
      <w:sz w:val="32"/>
      <w:szCs w:val="32"/>
      <w:lang w:val="en-GB"/>
    </w:rPr>
  </w:style>
  <w:style w:type="paragraph" w:styleId="Heading2">
    <w:name w:val="heading 2"/>
    <w:aliases w:val="Heading 2 [PACKT]"/>
    <w:next w:val="NormalPACKT"/>
    <w:link w:val="Heading2Char"/>
    <w:qFormat/>
    <w:rsid w:val="00E73547"/>
    <w:pPr>
      <w:keepNext/>
      <w:spacing w:before="320" w:after="60"/>
      <w:outlineLvl w:val="1"/>
    </w:pPr>
    <w:rPr>
      <w:rFonts w:ascii="Arial" w:eastAsia="Times New Roman" w:hAnsi="Arial" w:cs="Arial"/>
      <w:b/>
      <w:bCs/>
      <w:iCs/>
      <w:color w:val="000000"/>
      <w:sz w:val="28"/>
      <w:szCs w:val="28"/>
      <w:lang w:val="en-GB"/>
    </w:rPr>
  </w:style>
  <w:style w:type="paragraph" w:styleId="Heading3">
    <w:name w:val="heading 3"/>
    <w:aliases w:val="Heading 3 [PACKT]"/>
    <w:next w:val="NormalPACKT"/>
    <w:link w:val="Heading3Char"/>
    <w:qFormat/>
    <w:rsid w:val="00E73547"/>
    <w:pPr>
      <w:keepNext/>
      <w:spacing w:before="240" w:after="60"/>
      <w:outlineLvl w:val="2"/>
    </w:pPr>
    <w:rPr>
      <w:rFonts w:ascii="Arial" w:eastAsia="Times New Roman" w:hAnsi="Arial" w:cs="Arial"/>
      <w:b/>
      <w:iCs/>
      <w:color w:val="000000"/>
      <w:sz w:val="26"/>
      <w:szCs w:val="26"/>
      <w:lang w:val="en-GB"/>
    </w:rPr>
  </w:style>
  <w:style w:type="paragraph" w:styleId="Heading4">
    <w:name w:val="heading 4"/>
    <w:aliases w:val="Heading 4 [PACKT]"/>
    <w:next w:val="NormalPACKT"/>
    <w:link w:val="Heading4Char"/>
    <w:qFormat/>
    <w:rsid w:val="00E73547"/>
    <w:pPr>
      <w:spacing w:before="160" w:after="60"/>
      <w:outlineLvl w:val="3"/>
    </w:pPr>
    <w:rPr>
      <w:rFonts w:ascii="Arial" w:eastAsia="Times New Roman" w:hAnsi="Arial" w:cs="Arial"/>
      <w:b/>
      <w:iCs/>
      <w:color w:val="000000"/>
      <w:szCs w:val="28"/>
      <w:lang w:val="en-GB"/>
    </w:rPr>
  </w:style>
  <w:style w:type="paragraph" w:styleId="Heading5">
    <w:name w:val="heading 5"/>
    <w:aliases w:val="Heading 5 [PACKT]"/>
    <w:next w:val="NormalPACKT"/>
    <w:link w:val="Heading5Char"/>
    <w:qFormat/>
    <w:rsid w:val="00E73547"/>
    <w:pPr>
      <w:spacing w:before="80" w:after="60"/>
      <w:outlineLvl w:val="4"/>
    </w:pPr>
    <w:rPr>
      <w:rFonts w:ascii="Arial" w:eastAsia="Times New Roman" w:hAnsi="Arial" w:cs="Arial"/>
      <w:b/>
      <w:color w:val="000000"/>
      <w:sz w:val="22"/>
      <w:szCs w:val="26"/>
      <w:lang w:val="en-GB"/>
    </w:rPr>
  </w:style>
  <w:style w:type="paragraph" w:styleId="Heading6">
    <w:name w:val="heading 6"/>
    <w:aliases w:val="Heading 6 [PACKT]"/>
    <w:basedOn w:val="Heading2"/>
    <w:next w:val="NormalPACKT"/>
    <w:link w:val="Heading6Char"/>
    <w:qFormat/>
    <w:rsid w:val="00E73547"/>
    <w:pPr>
      <w:spacing w:before="120"/>
      <w:outlineLvl w:val="5"/>
    </w:pPr>
    <w:rPr>
      <w:b w:val="0"/>
      <w:bCs w:val="0"/>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Heading 2 [PACKT] Char"/>
    <w:link w:val="Heading2"/>
    <w:rsid w:val="00E73547"/>
    <w:rPr>
      <w:rFonts w:ascii="Arial" w:eastAsia="Times New Roman" w:hAnsi="Arial" w:cs="Arial"/>
      <w:b/>
      <w:bCs/>
      <w:iCs/>
      <w:color w:val="000000"/>
      <w:sz w:val="28"/>
      <w:szCs w:val="28"/>
      <w:lang w:val="en-GB"/>
    </w:rPr>
  </w:style>
  <w:style w:type="character" w:customStyle="1" w:styleId="Heading1Char">
    <w:name w:val="Heading 1 Char"/>
    <w:aliases w:val="Heading 1 [PACKT] Char"/>
    <w:link w:val="Heading1"/>
    <w:rsid w:val="00E73547"/>
    <w:rPr>
      <w:rFonts w:ascii="Arial" w:eastAsia="Times New Roman" w:hAnsi="Arial" w:cs="Arial"/>
      <w:b/>
      <w:iCs/>
      <w:color w:val="000000"/>
      <w:kern w:val="32"/>
      <w:sz w:val="32"/>
      <w:szCs w:val="32"/>
      <w:lang w:val="en-GB"/>
    </w:rPr>
  </w:style>
  <w:style w:type="character" w:customStyle="1" w:styleId="mi">
    <w:name w:val="mi"/>
    <w:basedOn w:val="DefaultParagraphFont"/>
    <w:rsid w:val="00D108CA"/>
  </w:style>
  <w:style w:type="character" w:customStyle="1" w:styleId="mo">
    <w:name w:val="mo"/>
    <w:basedOn w:val="DefaultParagraphFont"/>
    <w:rsid w:val="00D108CA"/>
  </w:style>
  <w:style w:type="character" w:customStyle="1" w:styleId="mn">
    <w:name w:val="mn"/>
    <w:basedOn w:val="DefaultParagraphFont"/>
    <w:rsid w:val="00D108CA"/>
  </w:style>
  <w:style w:type="character" w:customStyle="1" w:styleId="mjxassistivemathml">
    <w:name w:val="mjx_assistive_mathml"/>
    <w:basedOn w:val="DefaultParagraphFont"/>
    <w:rsid w:val="00D108CA"/>
  </w:style>
  <w:style w:type="paragraph" w:customStyle="1" w:styleId="p1">
    <w:name w:val="p1"/>
    <w:basedOn w:val="Normal"/>
    <w:rsid w:val="00B831A0"/>
    <w:rPr>
      <w:rFonts w:ascii="Helvetica" w:eastAsiaTheme="minorEastAsia" w:hAnsi="Helvetica"/>
      <w:sz w:val="21"/>
      <w:szCs w:val="21"/>
    </w:rPr>
  </w:style>
  <w:style w:type="paragraph" w:customStyle="1" w:styleId="qtextpara">
    <w:name w:val="qtext_para"/>
    <w:basedOn w:val="Normal"/>
    <w:rsid w:val="00B831A0"/>
    <w:pPr>
      <w:spacing w:before="100" w:beforeAutospacing="1" w:after="100" w:afterAutospacing="1"/>
    </w:pPr>
    <w:rPr>
      <w:rFonts w:eastAsiaTheme="minorEastAsia"/>
    </w:rPr>
  </w:style>
  <w:style w:type="paragraph" w:styleId="ListParagraph">
    <w:name w:val="List Paragraph"/>
    <w:basedOn w:val="Normal"/>
    <w:uiPriority w:val="34"/>
    <w:qFormat/>
    <w:rsid w:val="00D0778E"/>
    <w:pPr>
      <w:suppressAutoHyphens/>
      <w:spacing w:after="200" w:line="276" w:lineRule="auto"/>
      <w:ind w:left="720"/>
      <w:contextualSpacing/>
    </w:pPr>
    <w:rPr>
      <w:rFonts w:ascii="Calibri" w:eastAsia="Calibri" w:hAnsi="Calibri"/>
      <w:sz w:val="22"/>
      <w:szCs w:val="22"/>
    </w:rPr>
  </w:style>
  <w:style w:type="character" w:customStyle="1" w:styleId="Heading3Char">
    <w:name w:val="Heading 3 Char"/>
    <w:aliases w:val="Heading 3 [PACKT] Char"/>
    <w:basedOn w:val="DefaultParagraphFont"/>
    <w:link w:val="Heading3"/>
    <w:rsid w:val="00D0778E"/>
    <w:rPr>
      <w:rFonts w:ascii="Arial" w:eastAsia="Times New Roman" w:hAnsi="Arial" w:cs="Arial"/>
      <w:b/>
      <w:iCs/>
      <w:color w:val="000000"/>
      <w:sz w:val="26"/>
      <w:szCs w:val="26"/>
      <w:lang w:val="en-GB"/>
    </w:rPr>
  </w:style>
  <w:style w:type="paragraph" w:styleId="NormalWeb">
    <w:name w:val="Normal (Web)"/>
    <w:basedOn w:val="Normal"/>
    <w:uiPriority w:val="99"/>
    <w:unhideWhenUsed/>
    <w:rsid w:val="00A3580E"/>
    <w:pPr>
      <w:spacing w:before="100" w:beforeAutospacing="1" w:after="100" w:afterAutospacing="1"/>
    </w:pPr>
    <w:rPr>
      <w:rFonts w:eastAsiaTheme="minorEastAsia"/>
      <w:bCs w:val="0"/>
    </w:rPr>
  </w:style>
  <w:style w:type="character" w:styleId="Strong">
    <w:name w:val="Strong"/>
    <w:basedOn w:val="DefaultParagraphFont"/>
    <w:uiPriority w:val="22"/>
    <w:qFormat/>
    <w:rsid w:val="00A3580E"/>
    <w:rPr>
      <w:b/>
      <w:bCs/>
    </w:rPr>
  </w:style>
  <w:style w:type="character" w:customStyle="1" w:styleId="apple-converted-space">
    <w:name w:val="apple-converted-space"/>
    <w:basedOn w:val="DefaultParagraphFont"/>
    <w:rsid w:val="001643A7"/>
  </w:style>
  <w:style w:type="character" w:customStyle="1" w:styleId="s1">
    <w:name w:val="s1"/>
    <w:basedOn w:val="DefaultParagraphFont"/>
    <w:rsid w:val="006A1A81"/>
    <w:rPr>
      <w:rFonts w:ascii="Helvetica" w:hAnsi="Helvetica" w:hint="default"/>
      <w:sz w:val="11"/>
      <w:szCs w:val="11"/>
    </w:rPr>
  </w:style>
  <w:style w:type="character" w:customStyle="1" w:styleId="s2">
    <w:name w:val="s2"/>
    <w:basedOn w:val="DefaultParagraphFont"/>
    <w:rsid w:val="004337AD"/>
    <w:rPr>
      <w:rFonts w:ascii="Helvetica" w:hAnsi="Helvetica" w:hint="default"/>
      <w:sz w:val="8"/>
      <w:szCs w:val="8"/>
    </w:rPr>
  </w:style>
  <w:style w:type="character" w:styleId="HTMLCode">
    <w:name w:val="HTML Code"/>
    <w:basedOn w:val="DefaultParagraphFont"/>
    <w:uiPriority w:val="99"/>
    <w:semiHidden/>
    <w:unhideWhenUsed/>
    <w:rsid w:val="00966202"/>
    <w:rPr>
      <w:rFonts w:ascii="Courier New" w:eastAsiaTheme="minorHAnsi" w:hAnsi="Courier New" w:cs="Courier New"/>
      <w:sz w:val="20"/>
      <w:szCs w:val="20"/>
    </w:rPr>
  </w:style>
  <w:style w:type="character" w:styleId="Hyperlink">
    <w:name w:val="Hyperlink"/>
    <w:basedOn w:val="DefaultParagraphFont"/>
    <w:uiPriority w:val="99"/>
    <w:unhideWhenUsed/>
    <w:rsid w:val="00522B78"/>
    <w:rPr>
      <w:color w:val="0000FF"/>
      <w:u w:val="single"/>
    </w:rPr>
  </w:style>
  <w:style w:type="paragraph" w:styleId="HTMLPreformatted">
    <w:name w:val="HTML Preformatted"/>
    <w:basedOn w:val="Normal"/>
    <w:link w:val="HTMLPreformattedChar"/>
    <w:uiPriority w:val="99"/>
    <w:semiHidden/>
    <w:unhideWhenUsed/>
    <w:rsid w:val="00F36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F361A2"/>
    <w:rPr>
      <w:rFonts w:ascii="Courier New" w:hAnsi="Courier New" w:cs="Courier New"/>
      <w:sz w:val="20"/>
      <w:szCs w:val="20"/>
    </w:rPr>
  </w:style>
  <w:style w:type="character" w:styleId="Emphasis">
    <w:name w:val="Emphasis"/>
    <w:basedOn w:val="DefaultParagraphFont"/>
    <w:uiPriority w:val="20"/>
    <w:qFormat/>
    <w:rsid w:val="00803B39"/>
    <w:rPr>
      <w:i/>
      <w:iCs/>
    </w:rPr>
  </w:style>
  <w:style w:type="paragraph" w:customStyle="1" w:styleId="p2">
    <w:name w:val="p2"/>
    <w:basedOn w:val="Normal"/>
    <w:rsid w:val="00FA52C2"/>
    <w:rPr>
      <w:rFonts w:ascii="Helvetica" w:hAnsi="Helvetica"/>
      <w:sz w:val="14"/>
      <w:szCs w:val="14"/>
    </w:rPr>
  </w:style>
  <w:style w:type="character" w:customStyle="1" w:styleId="pl-en">
    <w:name w:val="pl-en"/>
    <w:basedOn w:val="DefaultParagraphFont"/>
    <w:rsid w:val="00B24CC4"/>
  </w:style>
  <w:style w:type="paragraph" w:customStyle="1" w:styleId="TextBody">
    <w:name w:val="Text Body"/>
    <w:basedOn w:val="Normal"/>
    <w:rsid w:val="00C128C6"/>
    <w:pPr>
      <w:suppressAutoHyphens/>
      <w:spacing w:after="140" w:line="288" w:lineRule="auto"/>
    </w:pPr>
    <w:rPr>
      <w:rFonts w:ascii="Calibri" w:eastAsia="Calibri" w:hAnsi="Calibri"/>
      <w:sz w:val="22"/>
      <w:szCs w:val="22"/>
    </w:rPr>
  </w:style>
  <w:style w:type="character" w:customStyle="1" w:styleId="mjx-char">
    <w:name w:val="mjx-char"/>
    <w:basedOn w:val="DefaultParagraphFont"/>
    <w:rsid w:val="00C9264A"/>
  </w:style>
  <w:style w:type="character" w:customStyle="1" w:styleId="n">
    <w:name w:val="n"/>
    <w:basedOn w:val="DefaultParagraphFont"/>
    <w:rsid w:val="00C25FFF"/>
  </w:style>
  <w:style w:type="character" w:customStyle="1" w:styleId="o">
    <w:name w:val="o"/>
    <w:basedOn w:val="DefaultParagraphFont"/>
    <w:rsid w:val="00C25FFF"/>
  </w:style>
  <w:style w:type="character" w:customStyle="1" w:styleId="p">
    <w:name w:val="p"/>
    <w:basedOn w:val="DefaultParagraphFont"/>
    <w:rsid w:val="00C25FFF"/>
  </w:style>
  <w:style w:type="character" w:customStyle="1" w:styleId="mf">
    <w:name w:val="mf"/>
    <w:basedOn w:val="DefaultParagraphFont"/>
    <w:rsid w:val="00C25FFF"/>
  </w:style>
  <w:style w:type="character" w:customStyle="1" w:styleId="pl-k">
    <w:name w:val="pl-k"/>
    <w:basedOn w:val="DefaultParagraphFont"/>
    <w:rsid w:val="006A194F"/>
  </w:style>
  <w:style w:type="character" w:customStyle="1" w:styleId="pl-c">
    <w:name w:val="pl-c"/>
    <w:basedOn w:val="DefaultParagraphFont"/>
    <w:rsid w:val="006A194F"/>
  </w:style>
  <w:style w:type="character" w:customStyle="1" w:styleId="Heading4Char">
    <w:name w:val="Heading 4 Char"/>
    <w:aliases w:val="Heading 4 [PACKT] Char"/>
    <w:basedOn w:val="DefaultParagraphFont"/>
    <w:link w:val="Heading4"/>
    <w:rsid w:val="00E73547"/>
    <w:rPr>
      <w:rFonts w:ascii="Arial" w:eastAsia="Times New Roman" w:hAnsi="Arial" w:cs="Arial"/>
      <w:b/>
      <w:iCs/>
      <w:color w:val="000000"/>
      <w:szCs w:val="28"/>
      <w:lang w:val="en-GB"/>
    </w:rPr>
  </w:style>
  <w:style w:type="character" w:customStyle="1" w:styleId="Heading5Char">
    <w:name w:val="Heading 5 Char"/>
    <w:aliases w:val="Heading 5 [PACKT] Char"/>
    <w:basedOn w:val="DefaultParagraphFont"/>
    <w:link w:val="Heading5"/>
    <w:rsid w:val="00E73547"/>
    <w:rPr>
      <w:rFonts w:ascii="Arial" w:eastAsia="Times New Roman" w:hAnsi="Arial" w:cs="Arial"/>
      <w:b/>
      <w:color w:val="000000"/>
      <w:sz w:val="22"/>
      <w:szCs w:val="26"/>
      <w:lang w:val="en-GB"/>
    </w:rPr>
  </w:style>
  <w:style w:type="character" w:customStyle="1" w:styleId="Heading6Char">
    <w:name w:val="Heading 6 Char"/>
    <w:aliases w:val="Heading 6 [PACKT] Char"/>
    <w:link w:val="Heading6"/>
    <w:rsid w:val="00E73547"/>
    <w:rPr>
      <w:rFonts w:ascii="Arial" w:eastAsia="Times New Roman" w:hAnsi="Arial" w:cs="Arial"/>
      <w:iCs/>
      <w:color w:val="000000"/>
      <w:sz w:val="20"/>
      <w:szCs w:val="22"/>
      <w:lang w:val="en-GB"/>
    </w:rPr>
  </w:style>
  <w:style w:type="paragraph" w:customStyle="1" w:styleId="NormalPACKT">
    <w:name w:val="Normal [PACKT]"/>
    <w:uiPriority w:val="99"/>
    <w:locked/>
    <w:rsid w:val="00E73547"/>
    <w:pPr>
      <w:spacing w:after="120"/>
    </w:pPr>
    <w:rPr>
      <w:rFonts w:ascii="Times New Roman" w:eastAsia="Times New Roman" w:hAnsi="Times New Roman" w:cs="Times New Roman"/>
      <w:sz w:val="22"/>
    </w:rPr>
  </w:style>
  <w:style w:type="paragraph" w:styleId="Footer">
    <w:name w:val="footer"/>
    <w:basedOn w:val="Normal"/>
    <w:link w:val="FooterChar"/>
    <w:semiHidden/>
    <w:rsid w:val="00E73547"/>
    <w:pPr>
      <w:tabs>
        <w:tab w:val="center" w:pos="4320"/>
        <w:tab w:val="right" w:pos="8640"/>
      </w:tabs>
    </w:pPr>
  </w:style>
  <w:style w:type="character" w:customStyle="1" w:styleId="FooterChar">
    <w:name w:val="Footer Char"/>
    <w:basedOn w:val="DefaultParagraphFont"/>
    <w:link w:val="Footer"/>
    <w:semiHidden/>
    <w:rsid w:val="00E73547"/>
    <w:rPr>
      <w:rFonts w:ascii="Arial" w:eastAsia="Times New Roman" w:hAnsi="Arial" w:cs="Arial"/>
      <w:bCs/>
      <w:sz w:val="20"/>
    </w:rPr>
  </w:style>
  <w:style w:type="character" w:customStyle="1" w:styleId="EmailPACKT">
    <w:name w:val="Email [PACKT]"/>
    <w:uiPriority w:val="99"/>
    <w:qFormat/>
    <w:locked/>
    <w:rsid w:val="00E73547"/>
    <w:rPr>
      <w:rFonts w:ascii="Lucida Console" w:hAnsi="Lucida Console"/>
      <w:color w:val="FF6600"/>
      <w:sz w:val="19"/>
      <w:szCs w:val="18"/>
    </w:rPr>
  </w:style>
  <w:style w:type="character" w:customStyle="1" w:styleId="URLPACKT">
    <w:name w:val="URL [PACKT]"/>
    <w:uiPriority w:val="99"/>
    <w:rsid w:val="00E73547"/>
    <w:rPr>
      <w:rFonts w:ascii="Lucida Console" w:hAnsi="Lucida Console"/>
      <w:color w:val="0000FF"/>
      <w:sz w:val="19"/>
      <w:szCs w:val="18"/>
    </w:rPr>
  </w:style>
  <w:style w:type="character" w:customStyle="1" w:styleId="CodeInTextPACKT">
    <w:name w:val="Code In Text [PACKT]"/>
    <w:uiPriority w:val="99"/>
    <w:locked/>
    <w:rsid w:val="00E73547"/>
    <w:rPr>
      <w:rFonts w:ascii="Lucida Console" w:hAnsi="Lucida Console"/>
      <w:color w:val="747959"/>
      <w:sz w:val="19"/>
      <w:szCs w:val="18"/>
    </w:rPr>
  </w:style>
  <w:style w:type="paragraph" w:customStyle="1" w:styleId="ChapterTitlePACKT">
    <w:name w:val="Chapter Title [PACKT]"/>
    <w:next w:val="NormalPACKT"/>
    <w:uiPriority w:val="99"/>
    <w:locked/>
    <w:rsid w:val="00E73547"/>
    <w:pPr>
      <w:spacing w:after="840"/>
      <w:jc w:val="right"/>
    </w:pPr>
    <w:rPr>
      <w:rFonts w:ascii="Arial" w:eastAsia="Times New Roman" w:hAnsi="Arial" w:cs="Arial"/>
      <w:bCs/>
      <w:color w:val="000000"/>
      <w:kern w:val="32"/>
      <w:sz w:val="56"/>
      <w:szCs w:val="32"/>
      <w:lang w:val="en-GB"/>
    </w:rPr>
  </w:style>
  <w:style w:type="character" w:customStyle="1" w:styleId="ScreenTextPACKT">
    <w:name w:val="Screen Text [PACKT]"/>
    <w:uiPriority w:val="99"/>
    <w:locked/>
    <w:rsid w:val="00E73547"/>
    <w:rPr>
      <w:rFonts w:ascii="Times New Roman" w:hAnsi="Times New Roman"/>
      <w:b/>
      <w:color w:val="008000"/>
      <w:sz w:val="22"/>
    </w:rPr>
  </w:style>
  <w:style w:type="character" w:customStyle="1" w:styleId="KeyWordPACKT">
    <w:name w:val="Key Word [PACKT]"/>
    <w:uiPriority w:val="99"/>
    <w:locked/>
    <w:rsid w:val="00E73547"/>
    <w:rPr>
      <w:b/>
    </w:rPr>
  </w:style>
  <w:style w:type="character" w:customStyle="1" w:styleId="KeyPACKT">
    <w:name w:val="Key [PACKT]"/>
    <w:uiPriority w:val="99"/>
    <w:locked/>
    <w:rsid w:val="00E73547"/>
    <w:rPr>
      <w:i/>
      <w:color w:val="00CCFF"/>
    </w:rPr>
  </w:style>
  <w:style w:type="character" w:customStyle="1" w:styleId="ChapterrefPACKT">
    <w:name w:val="Chapterref [PACKT]"/>
    <w:uiPriority w:val="99"/>
    <w:locked/>
    <w:rsid w:val="00E73547"/>
    <w:rPr>
      <w:rFonts w:ascii="Times New Roman" w:hAnsi="Times New Roman"/>
      <w:i/>
      <w:dstrike w:val="0"/>
      <w:color w:val="808000"/>
      <w:sz w:val="22"/>
      <w:szCs w:val="22"/>
      <w:u w:val="none"/>
      <w:vertAlign w:val="baseline"/>
    </w:rPr>
  </w:style>
  <w:style w:type="paragraph" w:customStyle="1" w:styleId="CodePACKT">
    <w:name w:val="Code [PACKT]"/>
    <w:basedOn w:val="NormalPACKT"/>
    <w:uiPriority w:val="99"/>
    <w:locked/>
    <w:rsid w:val="00E73547"/>
    <w:pPr>
      <w:spacing w:after="50"/>
      <w:ind w:left="360"/>
    </w:pPr>
    <w:rPr>
      <w:rFonts w:ascii="Lucida Console" w:hAnsi="Lucida Console"/>
      <w:sz w:val="19"/>
      <w:szCs w:val="18"/>
      <w:lang w:eastAsia="ar-SA"/>
    </w:rPr>
  </w:style>
  <w:style w:type="paragraph" w:customStyle="1" w:styleId="BulletPACKT">
    <w:name w:val="Bullet [PACKT]"/>
    <w:basedOn w:val="NormalPACKT"/>
    <w:uiPriority w:val="99"/>
    <w:locked/>
    <w:rsid w:val="00E73547"/>
    <w:pPr>
      <w:numPr>
        <w:numId w:val="28"/>
      </w:numPr>
      <w:tabs>
        <w:tab w:val="left" w:pos="360"/>
      </w:tabs>
      <w:suppressAutoHyphens/>
      <w:spacing w:after="60"/>
      <w:ind w:left="720" w:right="360"/>
    </w:pPr>
  </w:style>
  <w:style w:type="paragraph" w:customStyle="1" w:styleId="InformationBoxPACKT">
    <w:name w:val="Information Box [PACKT]"/>
    <w:basedOn w:val="NormalPACKT"/>
    <w:next w:val="NormalPACKT"/>
    <w:uiPriority w:val="99"/>
    <w:qFormat/>
    <w:locked/>
    <w:rsid w:val="00E73547"/>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sz w:val="20"/>
    </w:rPr>
  </w:style>
  <w:style w:type="paragraph" w:customStyle="1" w:styleId="NumberedBulletPACKT">
    <w:name w:val="Numbered Bullet [PACKT]"/>
    <w:basedOn w:val="BulletPACKT"/>
    <w:uiPriority w:val="99"/>
    <w:locked/>
    <w:rsid w:val="00E73547"/>
    <w:pPr>
      <w:numPr>
        <w:numId w:val="30"/>
      </w:numPr>
    </w:pPr>
  </w:style>
  <w:style w:type="paragraph" w:customStyle="1" w:styleId="TableColumnHeadingPACKT">
    <w:name w:val="Table Column Heading [PACKT]"/>
    <w:basedOn w:val="NormalPACKT"/>
    <w:uiPriority w:val="99"/>
    <w:rsid w:val="00E73547"/>
    <w:pPr>
      <w:spacing w:before="60" w:after="60"/>
    </w:pPr>
    <w:rPr>
      <w:rFonts w:cs="Arial"/>
      <w:b/>
      <w:bCs/>
      <w:sz w:val="20"/>
    </w:rPr>
  </w:style>
  <w:style w:type="paragraph" w:customStyle="1" w:styleId="CodeEndPACKT">
    <w:name w:val="Code End [PACKT]"/>
    <w:basedOn w:val="CodePACKT"/>
    <w:next w:val="NormalPACKT"/>
    <w:uiPriority w:val="99"/>
    <w:locked/>
    <w:rsid w:val="00E73547"/>
    <w:pPr>
      <w:spacing w:after="120"/>
    </w:pPr>
  </w:style>
  <w:style w:type="paragraph" w:customStyle="1" w:styleId="TableColumnContentPACKT">
    <w:name w:val="Table Column Content [PACKT]"/>
    <w:basedOn w:val="TableColumnHeadingPACKT"/>
    <w:uiPriority w:val="99"/>
    <w:rsid w:val="00E73547"/>
  </w:style>
  <w:style w:type="paragraph" w:customStyle="1" w:styleId="CommandLinePACKT">
    <w:name w:val="Command Line [PACKT]"/>
    <w:basedOn w:val="CodePACKT"/>
    <w:uiPriority w:val="99"/>
    <w:qFormat/>
    <w:locked/>
    <w:rsid w:val="00E73547"/>
    <w:pPr>
      <w:spacing w:after="60"/>
      <w:ind w:left="0"/>
    </w:pPr>
  </w:style>
  <w:style w:type="paragraph" w:customStyle="1" w:styleId="CodeWithinTipPACKT">
    <w:name w:val="Code Within Tip [PACKT]"/>
    <w:uiPriority w:val="99"/>
    <w:qFormat/>
    <w:rsid w:val="00E73547"/>
    <w:pPr>
      <w:pBdr>
        <w:top w:val="double" w:sz="4" w:space="6" w:color="auto"/>
        <w:bottom w:val="double" w:sz="4" w:space="9" w:color="auto"/>
      </w:pBdr>
      <w:spacing w:after="50"/>
      <w:ind w:left="720" w:right="720"/>
    </w:pPr>
    <w:rPr>
      <w:rFonts w:ascii="Lucida Console" w:eastAsia="Times New Roman" w:hAnsi="Lucida Console" w:cs="Times New Roman"/>
      <w:sz w:val="19"/>
      <w:szCs w:val="20"/>
    </w:rPr>
  </w:style>
  <w:style w:type="paragraph" w:customStyle="1" w:styleId="ChapterNumberPACKT">
    <w:name w:val="Chapter Number [PACKT]"/>
    <w:next w:val="ChapterTitlePACKT"/>
    <w:locked/>
    <w:rsid w:val="00E73547"/>
    <w:pPr>
      <w:jc w:val="right"/>
    </w:pPr>
    <w:rPr>
      <w:rFonts w:ascii="Arial" w:eastAsia="Times New Roman" w:hAnsi="Arial" w:cs="Arial"/>
      <w:bCs/>
      <w:color w:val="000000"/>
      <w:kern w:val="32"/>
      <w:sz w:val="120"/>
      <w:szCs w:val="32"/>
      <w:lang w:val="en-GB"/>
    </w:rPr>
  </w:style>
  <w:style w:type="paragraph" w:customStyle="1" w:styleId="BulletEndPACKT">
    <w:name w:val="Bullet End [PACKT]"/>
    <w:basedOn w:val="BulletPACKT"/>
    <w:next w:val="NormalPACKT"/>
    <w:uiPriority w:val="99"/>
    <w:locked/>
    <w:rsid w:val="00E73547"/>
    <w:pPr>
      <w:spacing w:after="120"/>
    </w:pPr>
  </w:style>
  <w:style w:type="paragraph" w:customStyle="1" w:styleId="FigurePACKT">
    <w:name w:val="Figure [PACKT]"/>
    <w:uiPriority w:val="99"/>
    <w:locked/>
    <w:rsid w:val="00E73547"/>
    <w:pPr>
      <w:spacing w:before="240" w:after="240"/>
      <w:jc w:val="center"/>
    </w:pPr>
    <w:rPr>
      <w:rFonts w:ascii="Tahoma" w:eastAsia="Times New Roman" w:hAnsi="Tahoma" w:cs="Tahoma"/>
      <w:sz w:val="16"/>
      <w:szCs w:val="16"/>
      <w:lang w:val="en-GB"/>
    </w:rPr>
  </w:style>
  <w:style w:type="paragraph" w:customStyle="1" w:styleId="NumberedBulletEndPACKT">
    <w:name w:val="Numbered Bullet End [PACKT]"/>
    <w:basedOn w:val="NumberedBulletPACKT"/>
    <w:next w:val="NormalPACKT"/>
    <w:uiPriority w:val="99"/>
    <w:locked/>
    <w:rsid w:val="00E73547"/>
    <w:pPr>
      <w:spacing w:after="120"/>
    </w:pPr>
  </w:style>
  <w:style w:type="paragraph" w:customStyle="1" w:styleId="BulletWithinBulletPACKT">
    <w:name w:val="Bullet Within Bullet [PACKT]"/>
    <w:basedOn w:val="BulletPACKT"/>
    <w:uiPriority w:val="99"/>
    <w:locked/>
    <w:rsid w:val="00E73547"/>
    <w:pPr>
      <w:tabs>
        <w:tab w:val="clear" w:pos="360"/>
      </w:tabs>
      <w:ind w:left="1440" w:right="720"/>
    </w:pPr>
  </w:style>
  <w:style w:type="paragraph" w:customStyle="1" w:styleId="BulletWithinBulletEndPACKT">
    <w:name w:val="Bullet Within Bullet End [PACKT]"/>
    <w:basedOn w:val="BulletWithinBulletPACKT"/>
    <w:uiPriority w:val="99"/>
    <w:locked/>
    <w:rsid w:val="00E73547"/>
    <w:pPr>
      <w:spacing w:after="120"/>
    </w:pPr>
  </w:style>
  <w:style w:type="paragraph" w:customStyle="1" w:styleId="TipPACKT">
    <w:name w:val="Tip [PACKT]"/>
    <w:basedOn w:val="InformationBoxPACKT"/>
    <w:next w:val="NormalPACKT"/>
    <w:uiPriority w:val="99"/>
    <w:qFormat/>
    <w:rsid w:val="00E73547"/>
    <w:pPr>
      <w:pBdr>
        <w:top w:val="double" w:sz="4" w:space="6" w:color="auto"/>
        <w:left w:val="none" w:sz="0" w:space="0" w:color="auto"/>
        <w:bottom w:val="double" w:sz="4" w:space="9" w:color="auto"/>
        <w:right w:val="none" w:sz="0" w:space="0" w:color="auto"/>
      </w:pBdr>
      <w:shd w:val="clear" w:color="auto" w:fill="auto"/>
    </w:pPr>
  </w:style>
  <w:style w:type="paragraph" w:customStyle="1" w:styleId="PartPACKT">
    <w:name w:val="Part [PACKT]"/>
    <w:basedOn w:val="TipWithinBulletPACKT"/>
    <w:uiPriority w:val="99"/>
    <w:qFormat/>
    <w:rsid w:val="00E73547"/>
    <w:pPr>
      <w:pBdr>
        <w:top w:val="none" w:sz="0" w:space="0" w:color="auto"/>
        <w:bottom w:val="none" w:sz="0" w:space="0" w:color="auto"/>
      </w:pBdr>
    </w:pPr>
    <w:rPr>
      <w:b/>
      <w:sz w:val="120"/>
      <w:u w:val="single"/>
    </w:rPr>
  </w:style>
  <w:style w:type="paragraph" w:customStyle="1" w:styleId="TipWithinBulletPACKT">
    <w:name w:val="Tip Within Bullet [PACKT]"/>
    <w:basedOn w:val="TableWithinBulletPACKT"/>
    <w:uiPriority w:val="99"/>
    <w:qFormat/>
    <w:rsid w:val="00E73547"/>
    <w:pPr>
      <w:pBdr>
        <w:top w:val="double" w:sz="4" w:space="6" w:color="auto"/>
        <w:bottom w:val="double" w:sz="4" w:space="9" w:color="auto"/>
      </w:pBdr>
      <w:spacing w:before="180" w:after="180"/>
      <w:ind w:left="720" w:right="720"/>
    </w:pPr>
  </w:style>
  <w:style w:type="paragraph" w:customStyle="1" w:styleId="TableWithinBulletPACKT">
    <w:name w:val="Table Within Bullet [PACKT]"/>
    <w:basedOn w:val="TableColumnContentPACKT"/>
    <w:uiPriority w:val="99"/>
    <w:qFormat/>
    <w:rsid w:val="00E73547"/>
    <w:rPr>
      <w:b w:val="0"/>
    </w:rPr>
  </w:style>
  <w:style w:type="paragraph" w:customStyle="1" w:styleId="PartTitlePACKT">
    <w:name w:val="Part Title [PACKT]"/>
    <w:basedOn w:val="PartPACKT"/>
    <w:uiPriority w:val="99"/>
    <w:qFormat/>
    <w:rsid w:val="00E73547"/>
    <w:rPr>
      <w:i/>
      <w:sz w:val="26"/>
      <w:u w:val="none"/>
    </w:rPr>
  </w:style>
  <w:style w:type="paragraph" w:customStyle="1" w:styleId="CommandLineEndPACKT">
    <w:name w:val="Command Line End [PACKT]"/>
    <w:basedOn w:val="CommandLinePACKT"/>
    <w:uiPriority w:val="99"/>
    <w:locked/>
    <w:rsid w:val="00E73547"/>
    <w:pPr>
      <w:spacing w:after="120"/>
    </w:pPr>
    <w:rPr>
      <w:bCs/>
      <w:noProof/>
      <w:szCs w:val="20"/>
      <w:lang w:eastAsia="en-US"/>
    </w:rPr>
  </w:style>
  <w:style w:type="paragraph" w:customStyle="1" w:styleId="CodeWithinBulletsPACKT">
    <w:name w:val="Code Within Bullets [PACKT]"/>
    <w:basedOn w:val="CodePACKT"/>
    <w:uiPriority w:val="99"/>
    <w:locked/>
    <w:rsid w:val="00E73547"/>
    <w:pPr>
      <w:ind w:left="1080"/>
    </w:pPr>
    <w:rPr>
      <w:szCs w:val="20"/>
    </w:rPr>
  </w:style>
  <w:style w:type="paragraph" w:customStyle="1" w:styleId="CodeWithinBulletsEndPACKT">
    <w:name w:val="Code Within Bullets End [PACKT]"/>
    <w:basedOn w:val="CodeWithinBulletsPACKT"/>
    <w:uiPriority w:val="99"/>
    <w:locked/>
    <w:rsid w:val="00E73547"/>
    <w:pPr>
      <w:spacing w:after="120"/>
    </w:pPr>
  </w:style>
  <w:style w:type="paragraph" w:customStyle="1" w:styleId="NumberedBulletWithinBulletPACKT">
    <w:name w:val="Numbered Bullet Within Bullet [PACKT]"/>
    <w:basedOn w:val="BulletWithinBulletPACKT"/>
    <w:uiPriority w:val="99"/>
    <w:locked/>
    <w:rsid w:val="00E73547"/>
    <w:pPr>
      <w:numPr>
        <w:numId w:val="33"/>
      </w:numPr>
    </w:pPr>
  </w:style>
  <w:style w:type="paragraph" w:customStyle="1" w:styleId="NumberedBulletWithinBulletEndPACKT">
    <w:name w:val="Numbered Bullet Within Bullet End [PACKT]"/>
    <w:basedOn w:val="NumberedBulletWithinBulletPACKT"/>
    <w:uiPriority w:val="99"/>
    <w:locked/>
    <w:rsid w:val="00E73547"/>
    <w:pPr>
      <w:spacing w:after="120"/>
    </w:pPr>
  </w:style>
  <w:style w:type="paragraph" w:customStyle="1" w:styleId="BulletWithinInformationBoxPACKT">
    <w:name w:val="Bullet Within Information Box [PACKT]"/>
    <w:basedOn w:val="InformationBoxPACKT"/>
    <w:uiPriority w:val="99"/>
    <w:qFormat/>
    <w:locked/>
    <w:rsid w:val="00E73547"/>
    <w:pPr>
      <w:spacing w:before="0" w:after="20"/>
      <w:ind w:left="1080" w:hanging="360"/>
    </w:pPr>
  </w:style>
  <w:style w:type="paragraph" w:customStyle="1" w:styleId="CodeWithinTipEndPACKT">
    <w:name w:val="Code Within Tip End [PACKT]"/>
    <w:basedOn w:val="CodeWithinTipPACKT"/>
    <w:uiPriority w:val="99"/>
    <w:qFormat/>
    <w:rsid w:val="00E73547"/>
    <w:pPr>
      <w:spacing w:after="120"/>
    </w:pPr>
  </w:style>
  <w:style w:type="paragraph" w:customStyle="1" w:styleId="CodeWithinInformationBoxPACKT">
    <w:name w:val="Code Within Information Box [PACKT]"/>
    <w:basedOn w:val="CodeWithinTipPACKT"/>
    <w:uiPriority w:val="99"/>
    <w:qFormat/>
    <w:rsid w:val="00E73547"/>
    <w:pPr>
      <w:pBdr>
        <w:top w:val="single" w:sz="4" w:space="6" w:color="auto"/>
        <w:left w:val="single" w:sz="4" w:space="4" w:color="auto"/>
        <w:bottom w:val="single" w:sz="4" w:space="9" w:color="auto"/>
        <w:right w:val="single" w:sz="4" w:space="4" w:color="auto"/>
      </w:pBdr>
      <w:spacing w:after="20"/>
    </w:pPr>
  </w:style>
  <w:style w:type="character" w:customStyle="1" w:styleId="ItalicsPACKT">
    <w:name w:val="Italics [PACKT]"/>
    <w:uiPriority w:val="99"/>
    <w:locked/>
    <w:rsid w:val="00E73547"/>
    <w:rPr>
      <w:i/>
      <w:color w:val="FF99CC"/>
    </w:rPr>
  </w:style>
  <w:style w:type="paragraph" w:customStyle="1" w:styleId="QuotePACKT">
    <w:name w:val="Quote [PACKT]"/>
    <w:basedOn w:val="NormalPACKT"/>
    <w:uiPriority w:val="99"/>
    <w:rsid w:val="00E73547"/>
    <w:pPr>
      <w:shd w:val="clear" w:color="auto" w:fill="FFFF00"/>
      <w:spacing w:before="180" w:after="180"/>
      <w:ind w:left="432" w:right="432"/>
    </w:pPr>
    <w:rPr>
      <w:i/>
    </w:rPr>
  </w:style>
  <w:style w:type="paragraph" w:customStyle="1" w:styleId="LayoutInformationPACKT">
    <w:name w:val="Layout Information [PACKT]"/>
    <w:basedOn w:val="NormalPACKT"/>
    <w:next w:val="NormalPACKT"/>
    <w:rsid w:val="00E73547"/>
    <w:rPr>
      <w:rFonts w:ascii="Arial" w:hAnsi="Arial"/>
      <w:b/>
      <w:color w:val="FF0000"/>
      <w:sz w:val="28"/>
      <w:szCs w:val="28"/>
    </w:rPr>
  </w:style>
  <w:style w:type="paragraph" w:customStyle="1" w:styleId="IgnorePACKT">
    <w:name w:val="Ignore [PACKT]"/>
    <w:basedOn w:val="FigureWithinTipPACKT"/>
    <w:uiPriority w:val="99"/>
    <w:qFormat/>
    <w:rsid w:val="00E73547"/>
  </w:style>
  <w:style w:type="paragraph" w:customStyle="1" w:styleId="FigureWithinTipPACKT">
    <w:name w:val="Figure Within Tip [PACKT]"/>
    <w:basedOn w:val="FigureWithinTableContentPACKT"/>
    <w:uiPriority w:val="99"/>
    <w:qFormat/>
    <w:rsid w:val="00E73547"/>
    <w:pPr>
      <w:pBdr>
        <w:top w:val="double" w:sz="4" w:space="6" w:color="auto"/>
        <w:bottom w:val="double" w:sz="4" w:space="9" w:color="auto"/>
      </w:pBdr>
    </w:pPr>
  </w:style>
  <w:style w:type="paragraph" w:customStyle="1" w:styleId="FigureWithinTableContentPACKT">
    <w:name w:val="Figure Within Table Content [PACKT]"/>
    <w:basedOn w:val="FigureWithinInformationBoxPACKT"/>
    <w:uiPriority w:val="99"/>
    <w:qFormat/>
    <w:rsid w:val="00E73547"/>
    <w:pPr>
      <w:pBdr>
        <w:top w:val="none" w:sz="0" w:space="0" w:color="auto"/>
        <w:left w:val="none" w:sz="0" w:space="0" w:color="auto"/>
        <w:bottom w:val="none" w:sz="0" w:space="0" w:color="auto"/>
        <w:right w:val="none" w:sz="0" w:space="0" w:color="auto"/>
      </w:pBdr>
      <w:spacing w:after="120"/>
    </w:pPr>
  </w:style>
  <w:style w:type="paragraph" w:customStyle="1" w:styleId="FigureWithinInformationBoxPACKT">
    <w:name w:val="Figure Within Information Box [PACKT]"/>
    <w:basedOn w:val="FigureWithinBulletPACKT"/>
    <w:qFormat/>
    <w:rsid w:val="00E73547"/>
    <w:pPr>
      <w:pBdr>
        <w:top w:val="single" w:sz="4" w:space="6" w:color="auto"/>
        <w:left w:val="single" w:sz="4" w:space="4" w:color="auto"/>
        <w:bottom w:val="single" w:sz="4" w:space="9" w:color="auto"/>
        <w:right w:val="single" w:sz="4" w:space="4" w:color="auto"/>
      </w:pBdr>
      <w:spacing w:before="0"/>
      <w:ind w:left="720" w:right="720"/>
    </w:pPr>
    <w:rPr>
      <w:rFonts w:ascii="Times New Roman" w:hAnsi="Times New Roman"/>
    </w:rPr>
  </w:style>
  <w:style w:type="paragraph" w:customStyle="1" w:styleId="FigureWithinBulletPACKT">
    <w:name w:val="Figure Within Bullet [PACKT]"/>
    <w:basedOn w:val="FigurePACKT"/>
    <w:uiPriority w:val="99"/>
    <w:qFormat/>
    <w:rsid w:val="00E73547"/>
  </w:style>
  <w:style w:type="paragraph" w:customStyle="1" w:styleId="InformationBoxWithinBulletPACKT">
    <w:name w:val="Information Box Within Bullet [PACKT]"/>
    <w:basedOn w:val="InformationBoxPACKT"/>
    <w:uiPriority w:val="99"/>
    <w:qFormat/>
    <w:rsid w:val="00E73547"/>
    <w:pPr>
      <w:ind w:left="1080"/>
    </w:pPr>
  </w:style>
  <w:style w:type="paragraph" w:customStyle="1" w:styleId="BulletWithinInformationBoxEndPACKT">
    <w:name w:val="Bullet Within Information Box End [PACKT]"/>
    <w:basedOn w:val="BulletWithinInformationBoxPACKT"/>
    <w:uiPriority w:val="99"/>
    <w:qFormat/>
    <w:rsid w:val="00E73547"/>
    <w:pPr>
      <w:spacing w:after="60"/>
    </w:pPr>
  </w:style>
  <w:style w:type="paragraph" w:customStyle="1" w:styleId="BulletWithinTipPACKT">
    <w:name w:val="Bullet Within Tip [PACKT]"/>
    <w:basedOn w:val="BulletWithinInformationBoxPACKT"/>
    <w:uiPriority w:val="99"/>
    <w:qFormat/>
    <w:rsid w:val="00E73547"/>
    <w:pPr>
      <w:pBdr>
        <w:top w:val="double" w:sz="4" w:space="6" w:color="auto"/>
        <w:left w:val="none" w:sz="0" w:space="0" w:color="auto"/>
        <w:bottom w:val="double" w:sz="4" w:space="9" w:color="auto"/>
        <w:right w:val="none" w:sz="0" w:space="0" w:color="auto"/>
      </w:pBdr>
    </w:pPr>
  </w:style>
  <w:style w:type="paragraph" w:customStyle="1" w:styleId="BulletWithinTipEndPACKT">
    <w:name w:val="Bullet Within Tip End [PACKT]"/>
    <w:basedOn w:val="BulletWithinTipPACKT"/>
    <w:uiPriority w:val="99"/>
    <w:qFormat/>
    <w:rsid w:val="00E73547"/>
    <w:pPr>
      <w:spacing w:after="60"/>
    </w:pPr>
  </w:style>
  <w:style w:type="paragraph" w:customStyle="1" w:styleId="CodeWithinInformationBoxEndPACKT">
    <w:name w:val="Code Within Information Box End [PACKT]"/>
    <w:basedOn w:val="CodeWithinInformationBoxPACKT"/>
    <w:qFormat/>
    <w:rsid w:val="00E73547"/>
    <w:pPr>
      <w:spacing w:before="180" w:after="180"/>
    </w:pPr>
  </w:style>
  <w:style w:type="paragraph" w:customStyle="1" w:styleId="CodeWithinTableColumnContentPACKT">
    <w:name w:val="Code Within Table Column Content [PACKT]"/>
    <w:basedOn w:val="CodeWithinTipEndPACKT"/>
    <w:uiPriority w:val="99"/>
    <w:qFormat/>
    <w:rsid w:val="00E73547"/>
    <w:pPr>
      <w:pBdr>
        <w:top w:val="none" w:sz="0" w:space="0" w:color="auto"/>
        <w:bottom w:val="none" w:sz="0" w:space="0" w:color="auto"/>
      </w:pBdr>
      <w:spacing w:after="50"/>
      <w:ind w:left="216"/>
    </w:pPr>
  </w:style>
  <w:style w:type="paragraph" w:customStyle="1" w:styleId="CodeWithinTableColumnContentEndPACKT">
    <w:name w:val="Code Within Table Column Content End [PACKT]"/>
    <w:basedOn w:val="CodeWithinTableColumnContentPACKT"/>
    <w:uiPriority w:val="99"/>
    <w:qFormat/>
    <w:rsid w:val="00E73547"/>
    <w:pPr>
      <w:spacing w:after="120"/>
    </w:pPr>
  </w:style>
  <w:style w:type="paragraph" w:customStyle="1" w:styleId="CommandLineWithinTipPACKT">
    <w:name w:val="Command Line Within Tip [PACKT]"/>
    <w:basedOn w:val="CommandLinePACKT"/>
    <w:uiPriority w:val="99"/>
    <w:qFormat/>
    <w:rsid w:val="00E73547"/>
    <w:pPr>
      <w:pBdr>
        <w:top w:val="double" w:sz="4" w:space="6" w:color="auto"/>
        <w:bottom w:val="double" w:sz="4" w:space="9" w:color="auto"/>
      </w:pBdr>
      <w:ind w:left="720" w:right="720"/>
    </w:pPr>
  </w:style>
  <w:style w:type="paragraph" w:customStyle="1" w:styleId="CommandLineWithinTipEndPACKT">
    <w:name w:val="Command Line Within Tip End [PACKT]"/>
    <w:basedOn w:val="CommandLineWithinTipPACKT"/>
    <w:uiPriority w:val="99"/>
    <w:qFormat/>
    <w:rsid w:val="00E73547"/>
    <w:pPr>
      <w:spacing w:after="120"/>
    </w:pPr>
  </w:style>
  <w:style w:type="paragraph" w:customStyle="1" w:styleId="CommandLineWithinInformationBoxPACKT">
    <w:name w:val="Command Line Within Information Box [PACKT]"/>
    <w:basedOn w:val="CommandLineWithinTipPACKT"/>
    <w:uiPriority w:val="99"/>
    <w:qFormat/>
    <w:rsid w:val="00E73547"/>
    <w:pPr>
      <w:pBdr>
        <w:top w:val="single" w:sz="4" w:space="6" w:color="auto"/>
        <w:left w:val="single" w:sz="4" w:space="4" w:color="auto"/>
        <w:bottom w:val="single" w:sz="4" w:space="9" w:color="auto"/>
        <w:right w:val="single" w:sz="4" w:space="4" w:color="auto"/>
      </w:pBdr>
    </w:pPr>
  </w:style>
  <w:style w:type="paragraph" w:customStyle="1" w:styleId="CommandLineWithinInformationBoxEndPACKT">
    <w:name w:val="Command Line Within Information Box End [PACKT]"/>
    <w:basedOn w:val="CommandLineWithinInformationBoxPACKT"/>
    <w:uiPriority w:val="99"/>
    <w:qFormat/>
    <w:rsid w:val="00E73547"/>
    <w:pPr>
      <w:spacing w:after="120"/>
    </w:pPr>
  </w:style>
  <w:style w:type="paragraph" w:customStyle="1" w:styleId="CommandLineWithinTableColumnContentPACKT">
    <w:name w:val="Command Line Within Table Column Content [PACKT]"/>
    <w:basedOn w:val="CommandLineWithinInformationBoxEndPACKT"/>
    <w:uiPriority w:val="99"/>
    <w:qFormat/>
    <w:rsid w:val="00E73547"/>
    <w:pPr>
      <w:pBdr>
        <w:top w:val="none" w:sz="0" w:space="0" w:color="auto"/>
        <w:left w:val="none" w:sz="0" w:space="0" w:color="auto"/>
        <w:bottom w:val="none" w:sz="0" w:space="0" w:color="auto"/>
        <w:right w:val="none" w:sz="0" w:space="0" w:color="auto"/>
      </w:pBdr>
      <w:spacing w:after="60"/>
      <w:ind w:left="0" w:right="0"/>
    </w:pPr>
  </w:style>
  <w:style w:type="paragraph" w:customStyle="1" w:styleId="CommandLineWithinTableColumnContentEndPACKT">
    <w:name w:val="Command Line Within Table Column Content End [PACKT]"/>
    <w:basedOn w:val="CommandLineWithinTableColumnContentPACKT"/>
    <w:qFormat/>
    <w:rsid w:val="00E73547"/>
    <w:pPr>
      <w:spacing w:after="120"/>
    </w:pPr>
  </w:style>
  <w:style w:type="paragraph" w:customStyle="1" w:styleId="CommandLineWithinBulletPACKT">
    <w:name w:val="Command Line Within Bullet [PACKT]"/>
    <w:basedOn w:val="CommandLineWithinTableColumnContentEndPACKT"/>
    <w:uiPriority w:val="99"/>
    <w:qFormat/>
    <w:rsid w:val="00E73547"/>
    <w:pPr>
      <w:ind w:left="720"/>
    </w:pPr>
  </w:style>
  <w:style w:type="paragraph" w:customStyle="1" w:styleId="CommandLineWithinBulletEndPACKT">
    <w:name w:val="Command Line Within Bullet End [PACKT]"/>
    <w:basedOn w:val="CommandLineWithinBulletPACKT"/>
    <w:uiPriority w:val="99"/>
    <w:qFormat/>
    <w:rsid w:val="00E73547"/>
  </w:style>
  <w:style w:type="paragraph" w:customStyle="1" w:styleId="QuoteWithinBulletPACKT">
    <w:name w:val="Quote Within Bullet [PACKT]"/>
    <w:basedOn w:val="QuotePACKT"/>
    <w:uiPriority w:val="99"/>
    <w:qFormat/>
    <w:rsid w:val="00E73547"/>
    <w:pPr>
      <w:ind w:left="864" w:right="864"/>
    </w:pPr>
  </w:style>
  <w:style w:type="paragraph" w:customStyle="1" w:styleId="RomanNumberedBulletPACKT">
    <w:name w:val="Roman Numbered Bullet [PACKT]"/>
    <w:basedOn w:val="NumberedBulletPACKT"/>
    <w:uiPriority w:val="99"/>
    <w:qFormat/>
    <w:rsid w:val="00E73547"/>
    <w:pPr>
      <w:numPr>
        <w:numId w:val="37"/>
      </w:numPr>
      <w:tabs>
        <w:tab w:val="clear" w:pos="360"/>
      </w:tabs>
    </w:pPr>
  </w:style>
  <w:style w:type="paragraph" w:customStyle="1" w:styleId="RomanNumberedBulletEndPACKT">
    <w:name w:val="Roman Numbered Bullet End [PACKT]"/>
    <w:basedOn w:val="RomanNumberedBulletPACKT"/>
    <w:uiPriority w:val="99"/>
    <w:qFormat/>
    <w:rsid w:val="00E73547"/>
    <w:pPr>
      <w:spacing w:after="120"/>
    </w:pPr>
  </w:style>
  <w:style w:type="character" w:customStyle="1" w:styleId="CodeHighlightedPACKT">
    <w:name w:val="Code Highlighted [PACKT]"/>
    <w:uiPriority w:val="99"/>
    <w:qFormat/>
    <w:rsid w:val="00E73547"/>
    <w:rPr>
      <w:rFonts w:ascii="Lucida Console" w:hAnsi="Lucida Console"/>
      <w:b/>
      <w:color w:val="747959"/>
      <w:sz w:val="18"/>
      <w:szCs w:val="18"/>
    </w:rPr>
  </w:style>
  <w:style w:type="character" w:customStyle="1" w:styleId="IconPACKT">
    <w:name w:val="Icon [PACKT]"/>
    <w:uiPriority w:val="99"/>
    <w:qFormat/>
    <w:rsid w:val="00E73547"/>
    <w:rPr>
      <w:rFonts w:ascii="Times New Roman" w:hAnsi="Times New Roman"/>
      <w:noProof/>
      <w:sz w:val="22"/>
    </w:rPr>
  </w:style>
  <w:style w:type="table" w:styleId="TableGrid">
    <w:name w:val="Table Grid"/>
    <w:basedOn w:val="TableNormal"/>
    <w:rsid w:val="00E73547"/>
    <w:rPr>
      <w:rFonts w:ascii="Times New Roman" w:eastAsia="Times New Roman" w:hAnsi="Times New Roman" w:cs="Times New Roman"/>
      <w:sz w:val="20"/>
      <w:szCs w:val="20"/>
      <w:lang w:val="en-IN"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CaptionPACKT">
    <w:name w:val="Figure Caption [PACKT]"/>
    <w:basedOn w:val="FigurePACKT"/>
    <w:uiPriority w:val="99"/>
    <w:qFormat/>
    <w:rsid w:val="00E73547"/>
    <w:pPr>
      <w:spacing w:before="0" w:after="120"/>
    </w:pPr>
    <w:rPr>
      <w:rFonts w:ascii="Times New Roman" w:hAnsi="Times New Roman"/>
    </w:rPr>
  </w:style>
  <w:style w:type="paragraph" w:customStyle="1" w:styleId="AlphabeticalBulletPACKT">
    <w:name w:val="Alphabetical Bullet [PACKT]"/>
    <w:basedOn w:val="Normal"/>
    <w:uiPriority w:val="99"/>
    <w:qFormat/>
    <w:rsid w:val="00E73547"/>
    <w:pPr>
      <w:numPr>
        <w:numId w:val="43"/>
      </w:numPr>
      <w:tabs>
        <w:tab w:val="left" w:pos="360"/>
      </w:tabs>
      <w:suppressAutoHyphens/>
      <w:spacing w:before="0"/>
      <w:ind w:right="720"/>
    </w:pPr>
    <w:rPr>
      <w:rFonts w:ascii="Times New Roman" w:hAnsi="Times New Roman" w:cs="Times New Roman"/>
      <w:bCs w:val="0"/>
      <w:sz w:val="22"/>
    </w:rPr>
  </w:style>
  <w:style w:type="paragraph" w:customStyle="1" w:styleId="AlphabeticalBulletEndPACKT">
    <w:name w:val="Alphabetical Bullet End [PACKT]"/>
    <w:basedOn w:val="AlphabeticalBulletPACKT"/>
    <w:uiPriority w:val="99"/>
    <w:qFormat/>
    <w:rsid w:val="00E73547"/>
    <w:pPr>
      <w:spacing w:after="120"/>
    </w:pPr>
    <w:rPr>
      <w:bCs/>
    </w:rPr>
  </w:style>
  <w:style w:type="paragraph" w:customStyle="1" w:styleId="PartSectionPACKT">
    <w:name w:val="Part Section [PACKT]"/>
    <w:basedOn w:val="PartTitlePACKT"/>
    <w:uiPriority w:val="99"/>
    <w:qFormat/>
    <w:rsid w:val="00E73547"/>
    <w:rPr>
      <w:sz w:val="46"/>
    </w:rPr>
  </w:style>
  <w:style w:type="paragraph" w:customStyle="1" w:styleId="BulletWithinTableColumnContentPACKT">
    <w:name w:val="Bullet Within Table Column Content [PACKT]"/>
    <w:basedOn w:val="BulletPACKT"/>
    <w:uiPriority w:val="99"/>
    <w:qFormat/>
    <w:rsid w:val="00E73547"/>
    <w:pPr>
      <w:ind w:left="432" w:right="72"/>
    </w:pPr>
    <w:rPr>
      <w:sz w:val="20"/>
      <w:lang w:eastAsia="ar-SA"/>
    </w:rPr>
  </w:style>
  <w:style w:type="paragraph" w:customStyle="1" w:styleId="BulletWithinTableColumnContentEndPACKT">
    <w:name w:val="Bullet Within Table Column Content End [PACKT]"/>
    <w:basedOn w:val="BulletWithinTableColumnContentPACKT"/>
    <w:uiPriority w:val="99"/>
    <w:qFormat/>
    <w:rsid w:val="00E73547"/>
    <w:pPr>
      <w:spacing w:after="120"/>
    </w:pPr>
  </w:style>
  <w:style w:type="paragraph" w:customStyle="1" w:styleId="PartHeadingPACKT">
    <w:name w:val="Part Heading [PACKT]"/>
    <w:basedOn w:val="ChapterTitlePACKT"/>
    <w:qFormat/>
    <w:rsid w:val="00E73547"/>
  </w:style>
  <w:style w:type="paragraph" w:styleId="BalloonText">
    <w:name w:val="Balloon Text"/>
    <w:basedOn w:val="Normal"/>
    <w:link w:val="BalloonTextChar"/>
    <w:rsid w:val="00E73547"/>
    <w:pPr>
      <w:spacing w:before="0" w:after="0"/>
    </w:pPr>
    <w:rPr>
      <w:rFonts w:ascii="Times New Roman" w:hAnsi="Times New Roman" w:cs="Tahoma"/>
      <w:szCs w:val="16"/>
    </w:rPr>
  </w:style>
  <w:style w:type="character" w:customStyle="1" w:styleId="BalloonTextChar">
    <w:name w:val="Balloon Text Char"/>
    <w:link w:val="BalloonText"/>
    <w:rsid w:val="00E73547"/>
    <w:rPr>
      <w:rFonts w:ascii="Times New Roman" w:eastAsia="Times New Roman" w:hAnsi="Times New Roman" w:cs="Tahoma"/>
      <w:bCs/>
      <w:sz w:val="20"/>
      <w:szCs w:val="16"/>
    </w:rPr>
  </w:style>
  <w:style w:type="paragraph" w:customStyle="1" w:styleId="BulletWithoutBulletWithinBulletPACKT">
    <w:name w:val="Bullet Without Bullet Within Bullet [PACKT]"/>
    <w:basedOn w:val="BulletPACKT"/>
    <w:uiPriority w:val="99"/>
    <w:rsid w:val="00E73547"/>
    <w:pPr>
      <w:numPr>
        <w:numId w:val="0"/>
      </w:numPr>
      <w:tabs>
        <w:tab w:val="left" w:pos="720"/>
      </w:tabs>
      <w:autoSpaceDE w:val="0"/>
      <w:autoSpaceDN w:val="0"/>
      <w:adjustRightInd w:val="0"/>
      <w:spacing w:line="288" w:lineRule="auto"/>
      <w:ind w:left="1080" w:right="0"/>
      <w:textAlignment w:val="center"/>
    </w:pPr>
    <w:rPr>
      <w:rFonts w:ascii="Book Antiqua" w:hAnsi="Book Antiqua" w:cs="Book Antiqua"/>
      <w:color w:val="000000"/>
      <w:szCs w:val="21"/>
    </w:rPr>
  </w:style>
  <w:style w:type="paragraph" w:customStyle="1" w:styleId="BulletWithoutBulletWithinBulletEndPACKT">
    <w:name w:val="Bullet Without Bullet Within Bullet End [PACKT]"/>
    <w:basedOn w:val="BulletWithoutBulletWithinBulletPACKT"/>
    <w:uiPriority w:val="99"/>
    <w:rsid w:val="00E73547"/>
    <w:pPr>
      <w:spacing w:after="120"/>
    </w:pPr>
  </w:style>
  <w:style w:type="paragraph" w:customStyle="1" w:styleId="BulletWithoutBulletWithinNestedBulletPACKT">
    <w:name w:val="Bullet Without Bullet Within Nested Bullet [PACKT]"/>
    <w:basedOn w:val="BulletWithoutBulletWithinBulletPACKT"/>
    <w:uiPriority w:val="99"/>
    <w:rsid w:val="00E73547"/>
    <w:pPr>
      <w:ind w:left="1440"/>
    </w:pPr>
  </w:style>
  <w:style w:type="paragraph" w:customStyle="1" w:styleId="BulletWithoutBulletWithinNestedBulletEndPACKT">
    <w:name w:val="Bullet Without Bullet Within Nested Bullet End [PACKT]"/>
    <w:basedOn w:val="BulletWithoutBulletWithinNestedBulletPACKT"/>
    <w:uiPriority w:val="99"/>
    <w:rsid w:val="00E73547"/>
    <w:pPr>
      <w:spacing w:after="173"/>
    </w:pPr>
  </w:style>
  <w:style w:type="paragraph" w:customStyle="1" w:styleId="AppendixTitlePACKT">
    <w:name w:val="Appendix Title [PACKT]"/>
    <w:basedOn w:val="NormalPACKT"/>
    <w:uiPriority w:val="99"/>
    <w:rsid w:val="00E73547"/>
    <w:pPr>
      <w:suppressAutoHyphens/>
      <w:autoSpaceDE w:val="0"/>
      <w:autoSpaceDN w:val="0"/>
      <w:adjustRightInd w:val="0"/>
      <w:spacing w:before="202" w:after="432" w:line="2100" w:lineRule="atLeast"/>
      <w:jc w:val="right"/>
      <w:textAlignment w:val="center"/>
    </w:pPr>
    <w:rPr>
      <w:rFonts w:ascii="Arial" w:hAnsi="Arial" w:cs="Arial"/>
      <w:color w:val="000000"/>
      <w:sz w:val="60"/>
      <w:szCs w:val="60"/>
      <w:lang w:val="en-GB"/>
    </w:rPr>
  </w:style>
  <w:style w:type="numbering" w:customStyle="1" w:styleId="NumberedBullet">
    <w:name w:val="Numbered Bullet"/>
    <w:uiPriority w:val="99"/>
    <w:rsid w:val="00E73547"/>
  </w:style>
  <w:style w:type="numbering" w:customStyle="1" w:styleId="NumberedBulletWithinBullet">
    <w:name w:val="Numbered Bullet Within Bullet"/>
    <w:uiPriority w:val="99"/>
    <w:rsid w:val="00E73547"/>
    <w:pPr>
      <w:numPr>
        <w:numId w:val="32"/>
      </w:numPr>
    </w:pPr>
  </w:style>
  <w:style w:type="numbering" w:customStyle="1" w:styleId="RomanNumberedBullet">
    <w:name w:val="Roman Numbered Bullet"/>
    <w:uiPriority w:val="99"/>
    <w:rsid w:val="00E73547"/>
    <w:pPr>
      <w:numPr>
        <w:numId w:val="35"/>
      </w:numPr>
    </w:pPr>
  </w:style>
  <w:style w:type="numbering" w:customStyle="1" w:styleId="AlphabeticalBullet">
    <w:name w:val="Alphabetical Bullet"/>
    <w:uiPriority w:val="99"/>
    <w:rsid w:val="00E73547"/>
    <w:pPr>
      <w:numPr>
        <w:numId w:val="43"/>
      </w:numPr>
    </w:pPr>
  </w:style>
  <w:style w:type="character" w:styleId="CommentReference">
    <w:name w:val="annotation reference"/>
    <w:basedOn w:val="DefaultParagraphFont"/>
    <w:uiPriority w:val="99"/>
    <w:semiHidden/>
    <w:unhideWhenUsed/>
    <w:rsid w:val="007F09AE"/>
    <w:rPr>
      <w:sz w:val="16"/>
      <w:szCs w:val="16"/>
    </w:rPr>
  </w:style>
  <w:style w:type="paragraph" w:styleId="CommentText">
    <w:name w:val="annotation text"/>
    <w:basedOn w:val="Normal"/>
    <w:link w:val="CommentTextChar"/>
    <w:unhideWhenUsed/>
    <w:rsid w:val="007F09AE"/>
    <w:rPr>
      <w:szCs w:val="20"/>
    </w:rPr>
  </w:style>
  <w:style w:type="character" w:customStyle="1" w:styleId="CommentTextChar">
    <w:name w:val="Comment Text Char"/>
    <w:basedOn w:val="DefaultParagraphFont"/>
    <w:link w:val="CommentText"/>
    <w:rsid w:val="007F09AE"/>
    <w:rPr>
      <w:rFonts w:ascii="Arial" w:eastAsia="Times New Roman" w:hAnsi="Arial" w:cs="Arial"/>
      <w:bCs/>
      <w:sz w:val="20"/>
      <w:szCs w:val="20"/>
    </w:rPr>
  </w:style>
  <w:style w:type="paragraph" w:styleId="CommentSubject">
    <w:name w:val="annotation subject"/>
    <w:basedOn w:val="CommentText"/>
    <w:next w:val="CommentText"/>
    <w:link w:val="CommentSubjectChar"/>
    <w:uiPriority w:val="99"/>
    <w:semiHidden/>
    <w:unhideWhenUsed/>
    <w:rsid w:val="007F09AE"/>
    <w:rPr>
      <w:b/>
    </w:rPr>
  </w:style>
  <w:style w:type="character" w:customStyle="1" w:styleId="CommentSubjectChar">
    <w:name w:val="Comment Subject Char"/>
    <w:basedOn w:val="CommentTextChar"/>
    <w:link w:val="CommentSubject"/>
    <w:uiPriority w:val="99"/>
    <w:semiHidden/>
    <w:rsid w:val="007F09AE"/>
    <w:rPr>
      <w:rFonts w:ascii="Arial" w:eastAsia="Times New Roman" w:hAnsi="Arial" w:cs="Arial"/>
      <w:b/>
      <w:bCs/>
      <w:sz w:val="20"/>
      <w:szCs w:val="20"/>
    </w:rPr>
  </w:style>
  <w:style w:type="paragraph" w:styleId="Revision">
    <w:name w:val="Revision"/>
    <w:hidden/>
    <w:uiPriority w:val="99"/>
    <w:semiHidden/>
    <w:rsid w:val="008F279E"/>
    <w:rPr>
      <w:rFonts w:ascii="Arial" w:eastAsia="Times New Roman" w:hAnsi="Arial" w:cs="Arial"/>
      <w:bCs/>
      <w:sz w:val="20"/>
    </w:rPr>
  </w:style>
  <w:style w:type="character" w:customStyle="1" w:styleId="pl-c1">
    <w:name w:val="pl-c1"/>
    <w:basedOn w:val="DefaultParagraphFont"/>
    <w:rsid w:val="00964D11"/>
  </w:style>
  <w:style w:type="paragraph" w:styleId="Caption">
    <w:name w:val="caption"/>
    <w:basedOn w:val="Normal"/>
    <w:next w:val="Normal"/>
    <w:uiPriority w:val="35"/>
    <w:semiHidden/>
    <w:unhideWhenUsed/>
    <w:qFormat/>
    <w:rsid w:val="009279F4"/>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6335">
      <w:bodyDiv w:val="1"/>
      <w:marLeft w:val="0"/>
      <w:marRight w:val="0"/>
      <w:marTop w:val="0"/>
      <w:marBottom w:val="0"/>
      <w:divBdr>
        <w:top w:val="none" w:sz="0" w:space="0" w:color="auto"/>
        <w:left w:val="none" w:sz="0" w:space="0" w:color="auto"/>
        <w:bottom w:val="none" w:sz="0" w:space="0" w:color="auto"/>
        <w:right w:val="none" w:sz="0" w:space="0" w:color="auto"/>
      </w:divBdr>
    </w:div>
    <w:div w:id="31685987">
      <w:bodyDiv w:val="1"/>
      <w:marLeft w:val="0"/>
      <w:marRight w:val="0"/>
      <w:marTop w:val="0"/>
      <w:marBottom w:val="0"/>
      <w:divBdr>
        <w:top w:val="none" w:sz="0" w:space="0" w:color="auto"/>
        <w:left w:val="none" w:sz="0" w:space="0" w:color="auto"/>
        <w:bottom w:val="none" w:sz="0" w:space="0" w:color="auto"/>
        <w:right w:val="none" w:sz="0" w:space="0" w:color="auto"/>
      </w:divBdr>
      <w:divsChild>
        <w:div w:id="379325127">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10977793">
      <w:bodyDiv w:val="1"/>
      <w:marLeft w:val="0"/>
      <w:marRight w:val="0"/>
      <w:marTop w:val="0"/>
      <w:marBottom w:val="0"/>
      <w:divBdr>
        <w:top w:val="none" w:sz="0" w:space="0" w:color="auto"/>
        <w:left w:val="none" w:sz="0" w:space="0" w:color="auto"/>
        <w:bottom w:val="none" w:sz="0" w:space="0" w:color="auto"/>
        <w:right w:val="none" w:sz="0" w:space="0" w:color="auto"/>
      </w:divBdr>
    </w:div>
    <w:div w:id="126629966">
      <w:bodyDiv w:val="1"/>
      <w:marLeft w:val="0"/>
      <w:marRight w:val="0"/>
      <w:marTop w:val="0"/>
      <w:marBottom w:val="0"/>
      <w:divBdr>
        <w:top w:val="none" w:sz="0" w:space="0" w:color="auto"/>
        <w:left w:val="none" w:sz="0" w:space="0" w:color="auto"/>
        <w:bottom w:val="none" w:sz="0" w:space="0" w:color="auto"/>
        <w:right w:val="none" w:sz="0" w:space="0" w:color="auto"/>
      </w:divBdr>
    </w:div>
    <w:div w:id="143591876">
      <w:bodyDiv w:val="1"/>
      <w:marLeft w:val="0"/>
      <w:marRight w:val="0"/>
      <w:marTop w:val="0"/>
      <w:marBottom w:val="0"/>
      <w:divBdr>
        <w:top w:val="none" w:sz="0" w:space="0" w:color="auto"/>
        <w:left w:val="none" w:sz="0" w:space="0" w:color="auto"/>
        <w:bottom w:val="none" w:sz="0" w:space="0" w:color="auto"/>
        <w:right w:val="none" w:sz="0" w:space="0" w:color="auto"/>
      </w:divBdr>
    </w:div>
    <w:div w:id="158423009">
      <w:bodyDiv w:val="1"/>
      <w:marLeft w:val="0"/>
      <w:marRight w:val="0"/>
      <w:marTop w:val="0"/>
      <w:marBottom w:val="0"/>
      <w:divBdr>
        <w:top w:val="none" w:sz="0" w:space="0" w:color="auto"/>
        <w:left w:val="none" w:sz="0" w:space="0" w:color="auto"/>
        <w:bottom w:val="none" w:sz="0" w:space="0" w:color="auto"/>
        <w:right w:val="none" w:sz="0" w:space="0" w:color="auto"/>
      </w:divBdr>
    </w:div>
    <w:div w:id="193688209">
      <w:bodyDiv w:val="1"/>
      <w:marLeft w:val="0"/>
      <w:marRight w:val="0"/>
      <w:marTop w:val="0"/>
      <w:marBottom w:val="0"/>
      <w:divBdr>
        <w:top w:val="none" w:sz="0" w:space="0" w:color="auto"/>
        <w:left w:val="none" w:sz="0" w:space="0" w:color="auto"/>
        <w:bottom w:val="none" w:sz="0" w:space="0" w:color="auto"/>
        <w:right w:val="none" w:sz="0" w:space="0" w:color="auto"/>
      </w:divBdr>
    </w:div>
    <w:div w:id="195388672">
      <w:bodyDiv w:val="1"/>
      <w:marLeft w:val="0"/>
      <w:marRight w:val="0"/>
      <w:marTop w:val="0"/>
      <w:marBottom w:val="0"/>
      <w:divBdr>
        <w:top w:val="none" w:sz="0" w:space="0" w:color="auto"/>
        <w:left w:val="none" w:sz="0" w:space="0" w:color="auto"/>
        <w:bottom w:val="none" w:sz="0" w:space="0" w:color="auto"/>
        <w:right w:val="none" w:sz="0" w:space="0" w:color="auto"/>
      </w:divBdr>
    </w:div>
    <w:div w:id="336153633">
      <w:bodyDiv w:val="1"/>
      <w:marLeft w:val="0"/>
      <w:marRight w:val="0"/>
      <w:marTop w:val="0"/>
      <w:marBottom w:val="0"/>
      <w:divBdr>
        <w:top w:val="none" w:sz="0" w:space="0" w:color="auto"/>
        <w:left w:val="none" w:sz="0" w:space="0" w:color="auto"/>
        <w:bottom w:val="none" w:sz="0" w:space="0" w:color="auto"/>
        <w:right w:val="none" w:sz="0" w:space="0" w:color="auto"/>
      </w:divBdr>
    </w:div>
    <w:div w:id="407504522">
      <w:bodyDiv w:val="1"/>
      <w:marLeft w:val="0"/>
      <w:marRight w:val="0"/>
      <w:marTop w:val="0"/>
      <w:marBottom w:val="0"/>
      <w:divBdr>
        <w:top w:val="none" w:sz="0" w:space="0" w:color="auto"/>
        <w:left w:val="none" w:sz="0" w:space="0" w:color="auto"/>
        <w:bottom w:val="none" w:sz="0" w:space="0" w:color="auto"/>
        <w:right w:val="none" w:sz="0" w:space="0" w:color="auto"/>
      </w:divBdr>
    </w:div>
    <w:div w:id="414935137">
      <w:bodyDiv w:val="1"/>
      <w:marLeft w:val="0"/>
      <w:marRight w:val="0"/>
      <w:marTop w:val="0"/>
      <w:marBottom w:val="0"/>
      <w:divBdr>
        <w:top w:val="none" w:sz="0" w:space="0" w:color="auto"/>
        <w:left w:val="none" w:sz="0" w:space="0" w:color="auto"/>
        <w:bottom w:val="none" w:sz="0" w:space="0" w:color="auto"/>
        <w:right w:val="none" w:sz="0" w:space="0" w:color="auto"/>
      </w:divBdr>
    </w:div>
    <w:div w:id="430323536">
      <w:bodyDiv w:val="1"/>
      <w:marLeft w:val="0"/>
      <w:marRight w:val="0"/>
      <w:marTop w:val="0"/>
      <w:marBottom w:val="0"/>
      <w:divBdr>
        <w:top w:val="none" w:sz="0" w:space="0" w:color="auto"/>
        <w:left w:val="none" w:sz="0" w:space="0" w:color="auto"/>
        <w:bottom w:val="none" w:sz="0" w:space="0" w:color="auto"/>
        <w:right w:val="none" w:sz="0" w:space="0" w:color="auto"/>
      </w:divBdr>
    </w:div>
    <w:div w:id="443620229">
      <w:bodyDiv w:val="1"/>
      <w:marLeft w:val="0"/>
      <w:marRight w:val="0"/>
      <w:marTop w:val="0"/>
      <w:marBottom w:val="0"/>
      <w:divBdr>
        <w:top w:val="none" w:sz="0" w:space="0" w:color="auto"/>
        <w:left w:val="none" w:sz="0" w:space="0" w:color="auto"/>
        <w:bottom w:val="none" w:sz="0" w:space="0" w:color="auto"/>
        <w:right w:val="none" w:sz="0" w:space="0" w:color="auto"/>
      </w:divBdr>
    </w:div>
    <w:div w:id="445346514">
      <w:bodyDiv w:val="1"/>
      <w:marLeft w:val="0"/>
      <w:marRight w:val="0"/>
      <w:marTop w:val="0"/>
      <w:marBottom w:val="0"/>
      <w:divBdr>
        <w:top w:val="none" w:sz="0" w:space="0" w:color="auto"/>
        <w:left w:val="none" w:sz="0" w:space="0" w:color="auto"/>
        <w:bottom w:val="none" w:sz="0" w:space="0" w:color="auto"/>
        <w:right w:val="none" w:sz="0" w:space="0" w:color="auto"/>
      </w:divBdr>
      <w:divsChild>
        <w:div w:id="875853796">
          <w:marLeft w:val="0"/>
          <w:marRight w:val="0"/>
          <w:marTop w:val="0"/>
          <w:marBottom w:val="0"/>
          <w:divBdr>
            <w:top w:val="none" w:sz="0" w:space="0" w:color="auto"/>
            <w:left w:val="none" w:sz="0" w:space="0" w:color="auto"/>
            <w:bottom w:val="none" w:sz="0" w:space="0" w:color="auto"/>
            <w:right w:val="none" w:sz="0" w:space="0" w:color="auto"/>
          </w:divBdr>
        </w:div>
      </w:divsChild>
    </w:div>
    <w:div w:id="453714069">
      <w:bodyDiv w:val="1"/>
      <w:marLeft w:val="0"/>
      <w:marRight w:val="0"/>
      <w:marTop w:val="0"/>
      <w:marBottom w:val="0"/>
      <w:divBdr>
        <w:top w:val="none" w:sz="0" w:space="0" w:color="auto"/>
        <w:left w:val="none" w:sz="0" w:space="0" w:color="auto"/>
        <w:bottom w:val="none" w:sz="0" w:space="0" w:color="auto"/>
        <w:right w:val="none" w:sz="0" w:space="0" w:color="auto"/>
      </w:divBdr>
    </w:div>
    <w:div w:id="463929423">
      <w:bodyDiv w:val="1"/>
      <w:marLeft w:val="0"/>
      <w:marRight w:val="0"/>
      <w:marTop w:val="0"/>
      <w:marBottom w:val="0"/>
      <w:divBdr>
        <w:top w:val="none" w:sz="0" w:space="0" w:color="auto"/>
        <w:left w:val="none" w:sz="0" w:space="0" w:color="auto"/>
        <w:bottom w:val="none" w:sz="0" w:space="0" w:color="auto"/>
        <w:right w:val="none" w:sz="0" w:space="0" w:color="auto"/>
      </w:divBdr>
    </w:div>
    <w:div w:id="503059844">
      <w:bodyDiv w:val="1"/>
      <w:marLeft w:val="0"/>
      <w:marRight w:val="0"/>
      <w:marTop w:val="0"/>
      <w:marBottom w:val="0"/>
      <w:divBdr>
        <w:top w:val="none" w:sz="0" w:space="0" w:color="auto"/>
        <w:left w:val="none" w:sz="0" w:space="0" w:color="auto"/>
        <w:bottom w:val="none" w:sz="0" w:space="0" w:color="auto"/>
        <w:right w:val="none" w:sz="0" w:space="0" w:color="auto"/>
      </w:divBdr>
    </w:div>
    <w:div w:id="518353749">
      <w:bodyDiv w:val="1"/>
      <w:marLeft w:val="0"/>
      <w:marRight w:val="0"/>
      <w:marTop w:val="0"/>
      <w:marBottom w:val="0"/>
      <w:divBdr>
        <w:top w:val="none" w:sz="0" w:space="0" w:color="auto"/>
        <w:left w:val="none" w:sz="0" w:space="0" w:color="auto"/>
        <w:bottom w:val="none" w:sz="0" w:space="0" w:color="auto"/>
        <w:right w:val="none" w:sz="0" w:space="0" w:color="auto"/>
      </w:divBdr>
    </w:div>
    <w:div w:id="530531928">
      <w:bodyDiv w:val="1"/>
      <w:marLeft w:val="0"/>
      <w:marRight w:val="0"/>
      <w:marTop w:val="0"/>
      <w:marBottom w:val="0"/>
      <w:divBdr>
        <w:top w:val="none" w:sz="0" w:space="0" w:color="auto"/>
        <w:left w:val="none" w:sz="0" w:space="0" w:color="auto"/>
        <w:bottom w:val="none" w:sz="0" w:space="0" w:color="auto"/>
        <w:right w:val="none" w:sz="0" w:space="0" w:color="auto"/>
      </w:divBdr>
    </w:div>
    <w:div w:id="565530450">
      <w:bodyDiv w:val="1"/>
      <w:marLeft w:val="0"/>
      <w:marRight w:val="0"/>
      <w:marTop w:val="0"/>
      <w:marBottom w:val="0"/>
      <w:divBdr>
        <w:top w:val="none" w:sz="0" w:space="0" w:color="auto"/>
        <w:left w:val="none" w:sz="0" w:space="0" w:color="auto"/>
        <w:bottom w:val="none" w:sz="0" w:space="0" w:color="auto"/>
        <w:right w:val="none" w:sz="0" w:space="0" w:color="auto"/>
      </w:divBdr>
    </w:div>
    <w:div w:id="568349999">
      <w:bodyDiv w:val="1"/>
      <w:marLeft w:val="0"/>
      <w:marRight w:val="0"/>
      <w:marTop w:val="0"/>
      <w:marBottom w:val="0"/>
      <w:divBdr>
        <w:top w:val="none" w:sz="0" w:space="0" w:color="auto"/>
        <w:left w:val="none" w:sz="0" w:space="0" w:color="auto"/>
        <w:bottom w:val="none" w:sz="0" w:space="0" w:color="auto"/>
        <w:right w:val="none" w:sz="0" w:space="0" w:color="auto"/>
      </w:divBdr>
    </w:div>
    <w:div w:id="641810341">
      <w:bodyDiv w:val="1"/>
      <w:marLeft w:val="0"/>
      <w:marRight w:val="0"/>
      <w:marTop w:val="0"/>
      <w:marBottom w:val="0"/>
      <w:divBdr>
        <w:top w:val="none" w:sz="0" w:space="0" w:color="auto"/>
        <w:left w:val="none" w:sz="0" w:space="0" w:color="auto"/>
        <w:bottom w:val="none" w:sz="0" w:space="0" w:color="auto"/>
        <w:right w:val="none" w:sz="0" w:space="0" w:color="auto"/>
      </w:divBdr>
    </w:div>
    <w:div w:id="656306544">
      <w:bodyDiv w:val="1"/>
      <w:marLeft w:val="0"/>
      <w:marRight w:val="0"/>
      <w:marTop w:val="0"/>
      <w:marBottom w:val="0"/>
      <w:divBdr>
        <w:top w:val="none" w:sz="0" w:space="0" w:color="auto"/>
        <w:left w:val="none" w:sz="0" w:space="0" w:color="auto"/>
        <w:bottom w:val="none" w:sz="0" w:space="0" w:color="auto"/>
        <w:right w:val="none" w:sz="0" w:space="0" w:color="auto"/>
      </w:divBdr>
    </w:div>
    <w:div w:id="683046544">
      <w:bodyDiv w:val="1"/>
      <w:marLeft w:val="0"/>
      <w:marRight w:val="0"/>
      <w:marTop w:val="0"/>
      <w:marBottom w:val="0"/>
      <w:divBdr>
        <w:top w:val="none" w:sz="0" w:space="0" w:color="auto"/>
        <w:left w:val="none" w:sz="0" w:space="0" w:color="auto"/>
        <w:bottom w:val="none" w:sz="0" w:space="0" w:color="auto"/>
        <w:right w:val="none" w:sz="0" w:space="0" w:color="auto"/>
      </w:divBdr>
    </w:div>
    <w:div w:id="686490500">
      <w:bodyDiv w:val="1"/>
      <w:marLeft w:val="0"/>
      <w:marRight w:val="0"/>
      <w:marTop w:val="0"/>
      <w:marBottom w:val="0"/>
      <w:divBdr>
        <w:top w:val="none" w:sz="0" w:space="0" w:color="auto"/>
        <w:left w:val="none" w:sz="0" w:space="0" w:color="auto"/>
        <w:bottom w:val="none" w:sz="0" w:space="0" w:color="auto"/>
        <w:right w:val="none" w:sz="0" w:space="0" w:color="auto"/>
      </w:divBdr>
    </w:div>
    <w:div w:id="722631075">
      <w:bodyDiv w:val="1"/>
      <w:marLeft w:val="0"/>
      <w:marRight w:val="0"/>
      <w:marTop w:val="0"/>
      <w:marBottom w:val="0"/>
      <w:divBdr>
        <w:top w:val="none" w:sz="0" w:space="0" w:color="auto"/>
        <w:left w:val="none" w:sz="0" w:space="0" w:color="auto"/>
        <w:bottom w:val="none" w:sz="0" w:space="0" w:color="auto"/>
        <w:right w:val="none" w:sz="0" w:space="0" w:color="auto"/>
      </w:divBdr>
    </w:div>
    <w:div w:id="742340746">
      <w:bodyDiv w:val="1"/>
      <w:marLeft w:val="0"/>
      <w:marRight w:val="0"/>
      <w:marTop w:val="0"/>
      <w:marBottom w:val="0"/>
      <w:divBdr>
        <w:top w:val="none" w:sz="0" w:space="0" w:color="auto"/>
        <w:left w:val="none" w:sz="0" w:space="0" w:color="auto"/>
        <w:bottom w:val="none" w:sz="0" w:space="0" w:color="auto"/>
        <w:right w:val="none" w:sz="0" w:space="0" w:color="auto"/>
      </w:divBdr>
    </w:div>
    <w:div w:id="768307557">
      <w:bodyDiv w:val="1"/>
      <w:marLeft w:val="0"/>
      <w:marRight w:val="0"/>
      <w:marTop w:val="0"/>
      <w:marBottom w:val="0"/>
      <w:divBdr>
        <w:top w:val="none" w:sz="0" w:space="0" w:color="auto"/>
        <w:left w:val="none" w:sz="0" w:space="0" w:color="auto"/>
        <w:bottom w:val="none" w:sz="0" w:space="0" w:color="auto"/>
        <w:right w:val="none" w:sz="0" w:space="0" w:color="auto"/>
      </w:divBdr>
    </w:div>
    <w:div w:id="780144784">
      <w:bodyDiv w:val="1"/>
      <w:marLeft w:val="0"/>
      <w:marRight w:val="0"/>
      <w:marTop w:val="0"/>
      <w:marBottom w:val="0"/>
      <w:divBdr>
        <w:top w:val="none" w:sz="0" w:space="0" w:color="auto"/>
        <w:left w:val="none" w:sz="0" w:space="0" w:color="auto"/>
        <w:bottom w:val="none" w:sz="0" w:space="0" w:color="auto"/>
        <w:right w:val="none" w:sz="0" w:space="0" w:color="auto"/>
      </w:divBdr>
    </w:div>
    <w:div w:id="783304758">
      <w:bodyDiv w:val="1"/>
      <w:marLeft w:val="0"/>
      <w:marRight w:val="0"/>
      <w:marTop w:val="0"/>
      <w:marBottom w:val="0"/>
      <w:divBdr>
        <w:top w:val="none" w:sz="0" w:space="0" w:color="auto"/>
        <w:left w:val="none" w:sz="0" w:space="0" w:color="auto"/>
        <w:bottom w:val="none" w:sz="0" w:space="0" w:color="auto"/>
        <w:right w:val="none" w:sz="0" w:space="0" w:color="auto"/>
      </w:divBdr>
    </w:div>
    <w:div w:id="802042240">
      <w:bodyDiv w:val="1"/>
      <w:marLeft w:val="0"/>
      <w:marRight w:val="0"/>
      <w:marTop w:val="0"/>
      <w:marBottom w:val="0"/>
      <w:divBdr>
        <w:top w:val="none" w:sz="0" w:space="0" w:color="auto"/>
        <w:left w:val="none" w:sz="0" w:space="0" w:color="auto"/>
        <w:bottom w:val="none" w:sz="0" w:space="0" w:color="auto"/>
        <w:right w:val="none" w:sz="0" w:space="0" w:color="auto"/>
      </w:divBdr>
    </w:div>
    <w:div w:id="812871888">
      <w:bodyDiv w:val="1"/>
      <w:marLeft w:val="0"/>
      <w:marRight w:val="0"/>
      <w:marTop w:val="0"/>
      <w:marBottom w:val="0"/>
      <w:divBdr>
        <w:top w:val="none" w:sz="0" w:space="0" w:color="auto"/>
        <w:left w:val="none" w:sz="0" w:space="0" w:color="auto"/>
        <w:bottom w:val="none" w:sz="0" w:space="0" w:color="auto"/>
        <w:right w:val="none" w:sz="0" w:space="0" w:color="auto"/>
      </w:divBdr>
    </w:div>
    <w:div w:id="826045996">
      <w:bodyDiv w:val="1"/>
      <w:marLeft w:val="0"/>
      <w:marRight w:val="0"/>
      <w:marTop w:val="0"/>
      <w:marBottom w:val="0"/>
      <w:divBdr>
        <w:top w:val="none" w:sz="0" w:space="0" w:color="auto"/>
        <w:left w:val="none" w:sz="0" w:space="0" w:color="auto"/>
        <w:bottom w:val="none" w:sz="0" w:space="0" w:color="auto"/>
        <w:right w:val="none" w:sz="0" w:space="0" w:color="auto"/>
      </w:divBdr>
    </w:div>
    <w:div w:id="830751445">
      <w:bodyDiv w:val="1"/>
      <w:marLeft w:val="0"/>
      <w:marRight w:val="0"/>
      <w:marTop w:val="0"/>
      <w:marBottom w:val="0"/>
      <w:divBdr>
        <w:top w:val="none" w:sz="0" w:space="0" w:color="auto"/>
        <w:left w:val="none" w:sz="0" w:space="0" w:color="auto"/>
        <w:bottom w:val="none" w:sz="0" w:space="0" w:color="auto"/>
        <w:right w:val="none" w:sz="0" w:space="0" w:color="auto"/>
      </w:divBdr>
    </w:div>
    <w:div w:id="859583481">
      <w:bodyDiv w:val="1"/>
      <w:marLeft w:val="0"/>
      <w:marRight w:val="0"/>
      <w:marTop w:val="0"/>
      <w:marBottom w:val="0"/>
      <w:divBdr>
        <w:top w:val="none" w:sz="0" w:space="0" w:color="auto"/>
        <w:left w:val="none" w:sz="0" w:space="0" w:color="auto"/>
        <w:bottom w:val="none" w:sz="0" w:space="0" w:color="auto"/>
        <w:right w:val="none" w:sz="0" w:space="0" w:color="auto"/>
      </w:divBdr>
    </w:div>
    <w:div w:id="865944760">
      <w:bodyDiv w:val="1"/>
      <w:marLeft w:val="0"/>
      <w:marRight w:val="0"/>
      <w:marTop w:val="0"/>
      <w:marBottom w:val="0"/>
      <w:divBdr>
        <w:top w:val="none" w:sz="0" w:space="0" w:color="auto"/>
        <w:left w:val="none" w:sz="0" w:space="0" w:color="auto"/>
        <w:bottom w:val="none" w:sz="0" w:space="0" w:color="auto"/>
        <w:right w:val="none" w:sz="0" w:space="0" w:color="auto"/>
      </w:divBdr>
    </w:div>
    <w:div w:id="904535648">
      <w:bodyDiv w:val="1"/>
      <w:marLeft w:val="0"/>
      <w:marRight w:val="0"/>
      <w:marTop w:val="0"/>
      <w:marBottom w:val="0"/>
      <w:divBdr>
        <w:top w:val="none" w:sz="0" w:space="0" w:color="auto"/>
        <w:left w:val="none" w:sz="0" w:space="0" w:color="auto"/>
        <w:bottom w:val="none" w:sz="0" w:space="0" w:color="auto"/>
        <w:right w:val="none" w:sz="0" w:space="0" w:color="auto"/>
      </w:divBdr>
    </w:div>
    <w:div w:id="917638609">
      <w:bodyDiv w:val="1"/>
      <w:marLeft w:val="0"/>
      <w:marRight w:val="0"/>
      <w:marTop w:val="0"/>
      <w:marBottom w:val="0"/>
      <w:divBdr>
        <w:top w:val="none" w:sz="0" w:space="0" w:color="auto"/>
        <w:left w:val="none" w:sz="0" w:space="0" w:color="auto"/>
        <w:bottom w:val="none" w:sz="0" w:space="0" w:color="auto"/>
        <w:right w:val="none" w:sz="0" w:space="0" w:color="auto"/>
      </w:divBdr>
    </w:div>
    <w:div w:id="947154496">
      <w:bodyDiv w:val="1"/>
      <w:marLeft w:val="0"/>
      <w:marRight w:val="0"/>
      <w:marTop w:val="0"/>
      <w:marBottom w:val="0"/>
      <w:divBdr>
        <w:top w:val="none" w:sz="0" w:space="0" w:color="auto"/>
        <w:left w:val="none" w:sz="0" w:space="0" w:color="auto"/>
        <w:bottom w:val="none" w:sz="0" w:space="0" w:color="auto"/>
        <w:right w:val="none" w:sz="0" w:space="0" w:color="auto"/>
      </w:divBdr>
    </w:div>
    <w:div w:id="962809350">
      <w:bodyDiv w:val="1"/>
      <w:marLeft w:val="0"/>
      <w:marRight w:val="0"/>
      <w:marTop w:val="0"/>
      <w:marBottom w:val="0"/>
      <w:divBdr>
        <w:top w:val="none" w:sz="0" w:space="0" w:color="auto"/>
        <w:left w:val="none" w:sz="0" w:space="0" w:color="auto"/>
        <w:bottom w:val="none" w:sz="0" w:space="0" w:color="auto"/>
        <w:right w:val="none" w:sz="0" w:space="0" w:color="auto"/>
      </w:divBdr>
    </w:div>
    <w:div w:id="964584456">
      <w:bodyDiv w:val="1"/>
      <w:marLeft w:val="0"/>
      <w:marRight w:val="0"/>
      <w:marTop w:val="0"/>
      <w:marBottom w:val="0"/>
      <w:divBdr>
        <w:top w:val="none" w:sz="0" w:space="0" w:color="auto"/>
        <w:left w:val="none" w:sz="0" w:space="0" w:color="auto"/>
        <w:bottom w:val="none" w:sz="0" w:space="0" w:color="auto"/>
        <w:right w:val="none" w:sz="0" w:space="0" w:color="auto"/>
      </w:divBdr>
    </w:div>
    <w:div w:id="982080303">
      <w:bodyDiv w:val="1"/>
      <w:marLeft w:val="0"/>
      <w:marRight w:val="0"/>
      <w:marTop w:val="0"/>
      <w:marBottom w:val="0"/>
      <w:divBdr>
        <w:top w:val="none" w:sz="0" w:space="0" w:color="auto"/>
        <w:left w:val="none" w:sz="0" w:space="0" w:color="auto"/>
        <w:bottom w:val="none" w:sz="0" w:space="0" w:color="auto"/>
        <w:right w:val="none" w:sz="0" w:space="0" w:color="auto"/>
      </w:divBdr>
    </w:div>
    <w:div w:id="1008560587">
      <w:bodyDiv w:val="1"/>
      <w:marLeft w:val="0"/>
      <w:marRight w:val="0"/>
      <w:marTop w:val="0"/>
      <w:marBottom w:val="0"/>
      <w:divBdr>
        <w:top w:val="none" w:sz="0" w:space="0" w:color="auto"/>
        <w:left w:val="none" w:sz="0" w:space="0" w:color="auto"/>
        <w:bottom w:val="none" w:sz="0" w:space="0" w:color="auto"/>
        <w:right w:val="none" w:sz="0" w:space="0" w:color="auto"/>
      </w:divBdr>
    </w:div>
    <w:div w:id="1022322599">
      <w:bodyDiv w:val="1"/>
      <w:marLeft w:val="0"/>
      <w:marRight w:val="0"/>
      <w:marTop w:val="0"/>
      <w:marBottom w:val="0"/>
      <w:divBdr>
        <w:top w:val="none" w:sz="0" w:space="0" w:color="auto"/>
        <w:left w:val="none" w:sz="0" w:space="0" w:color="auto"/>
        <w:bottom w:val="none" w:sz="0" w:space="0" w:color="auto"/>
        <w:right w:val="none" w:sz="0" w:space="0" w:color="auto"/>
      </w:divBdr>
    </w:div>
    <w:div w:id="1071121342">
      <w:bodyDiv w:val="1"/>
      <w:marLeft w:val="0"/>
      <w:marRight w:val="0"/>
      <w:marTop w:val="0"/>
      <w:marBottom w:val="0"/>
      <w:divBdr>
        <w:top w:val="none" w:sz="0" w:space="0" w:color="auto"/>
        <w:left w:val="none" w:sz="0" w:space="0" w:color="auto"/>
        <w:bottom w:val="none" w:sz="0" w:space="0" w:color="auto"/>
        <w:right w:val="none" w:sz="0" w:space="0" w:color="auto"/>
      </w:divBdr>
    </w:div>
    <w:div w:id="1072433519">
      <w:bodyDiv w:val="1"/>
      <w:marLeft w:val="0"/>
      <w:marRight w:val="0"/>
      <w:marTop w:val="0"/>
      <w:marBottom w:val="0"/>
      <w:divBdr>
        <w:top w:val="none" w:sz="0" w:space="0" w:color="auto"/>
        <w:left w:val="none" w:sz="0" w:space="0" w:color="auto"/>
        <w:bottom w:val="none" w:sz="0" w:space="0" w:color="auto"/>
        <w:right w:val="none" w:sz="0" w:space="0" w:color="auto"/>
      </w:divBdr>
    </w:div>
    <w:div w:id="1076125654">
      <w:bodyDiv w:val="1"/>
      <w:marLeft w:val="0"/>
      <w:marRight w:val="0"/>
      <w:marTop w:val="0"/>
      <w:marBottom w:val="0"/>
      <w:divBdr>
        <w:top w:val="none" w:sz="0" w:space="0" w:color="auto"/>
        <w:left w:val="none" w:sz="0" w:space="0" w:color="auto"/>
        <w:bottom w:val="none" w:sz="0" w:space="0" w:color="auto"/>
        <w:right w:val="none" w:sz="0" w:space="0" w:color="auto"/>
      </w:divBdr>
    </w:div>
    <w:div w:id="1086079187">
      <w:bodyDiv w:val="1"/>
      <w:marLeft w:val="0"/>
      <w:marRight w:val="0"/>
      <w:marTop w:val="0"/>
      <w:marBottom w:val="0"/>
      <w:divBdr>
        <w:top w:val="none" w:sz="0" w:space="0" w:color="auto"/>
        <w:left w:val="none" w:sz="0" w:space="0" w:color="auto"/>
        <w:bottom w:val="none" w:sz="0" w:space="0" w:color="auto"/>
        <w:right w:val="none" w:sz="0" w:space="0" w:color="auto"/>
      </w:divBdr>
    </w:div>
    <w:div w:id="1104691960">
      <w:bodyDiv w:val="1"/>
      <w:marLeft w:val="0"/>
      <w:marRight w:val="0"/>
      <w:marTop w:val="0"/>
      <w:marBottom w:val="0"/>
      <w:divBdr>
        <w:top w:val="none" w:sz="0" w:space="0" w:color="auto"/>
        <w:left w:val="none" w:sz="0" w:space="0" w:color="auto"/>
        <w:bottom w:val="none" w:sz="0" w:space="0" w:color="auto"/>
        <w:right w:val="none" w:sz="0" w:space="0" w:color="auto"/>
      </w:divBdr>
    </w:div>
    <w:div w:id="1108157022">
      <w:bodyDiv w:val="1"/>
      <w:marLeft w:val="0"/>
      <w:marRight w:val="0"/>
      <w:marTop w:val="0"/>
      <w:marBottom w:val="0"/>
      <w:divBdr>
        <w:top w:val="none" w:sz="0" w:space="0" w:color="auto"/>
        <w:left w:val="none" w:sz="0" w:space="0" w:color="auto"/>
        <w:bottom w:val="none" w:sz="0" w:space="0" w:color="auto"/>
        <w:right w:val="none" w:sz="0" w:space="0" w:color="auto"/>
      </w:divBdr>
    </w:div>
    <w:div w:id="1190415900">
      <w:bodyDiv w:val="1"/>
      <w:marLeft w:val="0"/>
      <w:marRight w:val="0"/>
      <w:marTop w:val="0"/>
      <w:marBottom w:val="0"/>
      <w:divBdr>
        <w:top w:val="none" w:sz="0" w:space="0" w:color="auto"/>
        <w:left w:val="none" w:sz="0" w:space="0" w:color="auto"/>
        <w:bottom w:val="none" w:sz="0" w:space="0" w:color="auto"/>
        <w:right w:val="none" w:sz="0" w:space="0" w:color="auto"/>
      </w:divBdr>
    </w:div>
    <w:div w:id="1209680456">
      <w:bodyDiv w:val="1"/>
      <w:marLeft w:val="0"/>
      <w:marRight w:val="0"/>
      <w:marTop w:val="0"/>
      <w:marBottom w:val="0"/>
      <w:divBdr>
        <w:top w:val="none" w:sz="0" w:space="0" w:color="auto"/>
        <w:left w:val="none" w:sz="0" w:space="0" w:color="auto"/>
        <w:bottom w:val="none" w:sz="0" w:space="0" w:color="auto"/>
        <w:right w:val="none" w:sz="0" w:space="0" w:color="auto"/>
      </w:divBdr>
    </w:div>
    <w:div w:id="1233344519">
      <w:bodyDiv w:val="1"/>
      <w:marLeft w:val="0"/>
      <w:marRight w:val="0"/>
      <w:marTop w:val="0"/>
      <w:marBottom w:val="0"/>
      <w:divBdr>
        <w:top w:val="none" w:sz="0" w:space="0" w:color="auto"/>
        <w:left w:val="none" w:sz="0" w:space="0" w:color="auto"/>
        <w:bottom w:val="none" w:sz="0" w:space="0" w:color="auto"/>
        <w:right w:val="none" w:sz="0" w:space="0" w:color="auto"/>
      </w:divBdr>
    </w:div>
    <w:div w:id="1237744633">
      <w:bodyDiv w:val="1"/>
      <w:marLeft w:val="0"/>
      <w:marRight w:val="0"/>
      <w:marTop w:val="0"/>
      <w:marBottom w:val="0"/>
      <w:divBdr>
        <w:top w:val="none" w:sz="0" w:space="0" w:color="auto"/>
        <w:left w:val="none" w:sz="0" w:space="0" w:color="auto"/>
        <w:bottom w:val="none" w:sz="0" w:space="0" w:color="auto"/>
        <w:right w:val="none" w:sz="0" w:space="0" w:color="auto"/>
      </w:divBdr>
    </w:div>
    <w:div w:id="1237856908">
      <w:bodyDiv w:val="1"/>
      <w:marLeft w:val="0"/>
      <w:marRight w:val="0"/>
      <w:marTop w:val="0"/>
      <w:marBottom w:val="0"/>
      <w:divBdr>
        <w:top w:val="none" w:sz="0" w:space="0" w:color="auto"/>
        <w:left w:val="none" w:sz="0" w:space="0" w:color="auto"/>
        <w:bottom w:val="none" w:sz="0" w:space="0" w:color="auto"/>
        <w:right w:val="none" w:sz="0" w:space="0" w:color="auto"/>
      </w:divBdr>
    </w:div>
    <w:div w:id="1238437726">
      <w:bodyDiv w:val="1"/>
      <w:marLeft w:val="0"/>
      <w:marRight w:val="0"/>
      <w:marTop w:val="0"/>
      <w:marBottom w:val="0"/>
      <w:divBdr>
        <w:top w:val="none" w:sz="0" w:space="0" w:color="auto"/>
        <w:left w:val="none" w:sz="0" w:space="0" w:color="auto"/>
        <w:bottom w:val="none" w:sz="0" w:space="0" w:color="auto"/>
        <w:right w:val="none" w:sz="0" w:space="0" w:color="auto"/>
      </w:divBdr>
    </w:div>
    <w:div w:id="1254433973">
      <w:bodyDiv w:val="1"/>
      <w:marLeft w:val="0"/>
      <w:marRight w:val="0"/>
      <w:marTop w:val="0"/>
      <w:marBottom w:val="0"/>
      <w:divBdr>
        <w:top w:val="none" w:sz="0" w:space="0" w:color="auto"/>
        <w:left w:val="none" w:sz="0" w:space="0" w:color="auto"/>
        <w:bottom w:val="none" w:sz="0" w:space="0" w:color="auto"/>
        <w:right w:val="none" w:sz="0" w:space="0" w:color="auto"/>
      </w:divBdr>
    </w:div>
    <w:div w:id="1261335127">
      <w:bodyDiv w:val="1"/>
      <w:marLeft w:val="0"/>
      <w:marRight w:val="0"/>
      <w:marTop w:val="0"/>
      <w:marBottom w:val="0"/>
      <w:divBdr>
        <w:top w:val="none" w:sz="0" w:space="0" w:color="auto"/>
        <w:left w:val="none" w:sz="0" w:space="0" w:color="auto"/>
        <w:bottom w:val="none" w:sz="0" w:space="0" w:color="auto"/>
        <w:right w:val="none" w:sz="0" w:space="0" w:color="auto"/>
      </w:divBdr>
    </w:div>
    <w:div w:id="1265504812">
      <w:bodyDiv w:val="1"/>
      <w:marLeft w:val="0"/>
      <w:marRight w:val="0"/>
      <w:marTop w:val="0"/>
      <w:marBottom w:val="0"/>
      <w:divBdr>
        <w:top w:val="none" w:sz="0" w:space="0" w:color="auto"/>
        <w:left w:val="none" w:sz="0" w:space="0" w:color="auto"/>
        <w:bottom w:val="none" w:sz="0" w:space="0" w:color="auto"/>
        <w:right w:val="none" w:sz="0" w:space="0" w:color="auto"/>
      </w:divBdr>
    </w:div>
    <w:div w:id="1279724267">
      <w:bodyDiv w:val="1"/>
      <w:marLeft w:val="0"/>
      <w:marRight w:val="0"/>
      <w:marTop w:val="0"/>
      <w:marBottom w:val="0"/>
      <w:divBdr>
        <w:top w:val="none" w:sz="0" w:space="0" w:color="auto"/>
        <w:left w:val="none" w:sz="0" w:space="0" w:color="auto"/>
        <w:bottom w:val="none" w:sz="0" w:space="0" w:color="auto"/>
        <w:right w:val="none" w:sz="0" w:space="0" w:color="auto"/>
      </w:divBdr>
    </w:div>
    <w:div w:id="1282305020">
      <w:bodyDiv w:val="1"/>
      <w:marLeft w:val="0"/>
      <w:marRight w:val="0"/>
      <w:marTop w:val="0"/>
      <w:marBottom w:val="0"/>
      <w:divBdr>
        <w:top w:val="none" w:sz="0" w:space="0" w:color="auto"/>
        <w:left w:val="none" w:sz="0" w:space="0" w:color="auto"/>
        <w:bottom w:val="none" w:sz="0" w:space="0" w:color="auto"/>
        <w:right w:val="none" w:sz="0" w:space="0" w:color="auto"/>
      </w:divBdr>
    </w:div>
    <w:div w:id="1303274710">
      <w:bodyDiv w:val="1"/>
      <w:marLeft w:val="0"/>
      <w:marRight w:val="0"/>
      <w:marTop w:val="0"/>
      <w:marBottom w:val="0"/>
      <w:divBdr>
        <w:top w:val="none" w:sz="0" w:space="0" w:color="auto"/>
        <w:left w:val="none" w:sz="0" w:space="0" w:color="auto"/>
        <w:bottom w:val="none" w:sz="0" w:space="0" w:color="auto"/>
        <w:right w:val="none" w:sz="0" w:space="0" w:color="auto"/>
      </w:divBdr>
    </w:div>
    <w:div w:id="1368724798">
      <w:bodyDiv w:val="1"/>
      <w:marLeft w:val="0"/>
      <w:marRight w:val="0"/>
      <w:marTop w:val="0"/>
      <w:marBottom w:val="0"/>
      <w:divBdr>
        <w:top w:val="none" w:sz="0" w:space="0" w:color="auto"/>
        <w:left w:val="none" w:sz="0" w:space="0" w:color="auto"/>
        <w:bottom w:val="none" w:sz="0" w:space="0" w:color="auto"/>
        <w:right w:val="none" w:sz="0" w:space="0" w:color="auto"/>
      </w:divBdr>
      <w:divsChild>
        <w:div w:id="1186485913">
          <w:marLeft w:val="0"/>
          <w:marRight w:val="0"/>
          <w:marTop w:val="0"/>
          <w:marBottom w:val="0"/>
          <w:divBdr>
            <w:top w:val="none" w:sz="0" w:space="0" w:color="auto"/>
            <w:left w:val="none" w:sz="0" w:space="0" w:color="auto"/>
            <w:bottom w:val="none" w:sz="0" w:space="0" w:color="auto"/>
            <w:right w:val="none" w:sz="0" w:space="0" w:color="auto"/>
          </w:divBdr>
        </w:div>
      </w:divsChild>
    </w:div>
    <w:div w:id="1385762262">
      <w:bodyDiv w:val="1"/>
      <w:marLeft w:val="0"/>
      <w:marRight w:val="0"/>
      <w:marTop w:val="0"/>
      <w:marBottom w:val="0"/>
      <w:divBdr>
        <w:top w:val="none" w:sz="0" w:space="0" w:color="auto"/>
        <w:left w:val="none" w:sz="0" w:space="0" w:color="auto"/>
        <w:bottom w:val="none" w:sz="0" w:space="0" w:color="auto"/>
        <w:right w:val="none" w:sz="0" w:space="0" w:color="auto"/>
      </w:divBdr>
    </w:div>
    <w:div w:id="1390809066">
      <w:bodyDiv w:val="1"/>
      <w:marLeft w:val="0"/>
      <w:marRight w:val="0"/>
      <w:marTop w:val="0"/>
      <w:marBottom w:val="0"/>
      <w:divBdr>
        <w:top w:val="none" w:sz="0" w:space="0" w:color="auto"/>
        <w:left w:val="none" w:sz="0" w:space="0" w:color="auto"/>
        <w:bottom w:val="none" w:sz="0" w:space="0" w:color="auto"/>
        <w:right w:val="none" w:sz="0" w:space="0" w:color="auto"/>
      </w:divBdr>
    </w:div>
    <w:div w:id="1416393292">
      <w:bodyDiv w:val="1"/>
      <w:marLeft w:val="0"/>
      <w:marRight w:val="0"/>
      <w:marTop w:val="0"/>
      <w:marBottom w:val="0"/>
      <w:divBdr>
        <w:top w:val="none" w:sz="0" w:space="0" w:color="auto"/>
        <w:left w:val="none" w:sz="0" w:space="0" w:color="auto"/>
        <w:bottom w:val="none" w:sz="0" w:space="0" w:color="auto"/>
        <w:right w:val="none" w:sz="0" w:space="0" w:color="auto"/>
      </w:divBdr>
    </w:div>
    <w:div w:id="1417627012">
      <w:bodyDiv w:val="1"/>
      <w:marLeft w:val="0"/>
      <w:marRight w:val="0"/>
      <w:marTop w:val="0"/>
      <w:marBottom w:val="0"/>
      <w:divBdr>
        <w:top w:val="none" w:sz="0" w:space="0" w:color="auto"/>
        <w:left w:val="none" w:sz="0" w:space="0" w:color="auto"/>
        <w:bottom w:val="none" w:sz="0" w:space="0" w:color="auto"/>
        <w:right w:val="none" w:sz="0" w:space="0" w:color="auto"/>
      </w:divBdr>
    </w:div>
    <w:div w:id="1455057798">
      <w:bodyDiv w:val="1"/>
      <w:marLeft w:val="0"/>
      <w:marRight w:val="0"/>
      <w:marTop w:val="0"/>
      <w:marBottom w:val="0"/>
      <w:divBdr>
        <w:top w:val="none" w:sz="0" w:space="0" w:color="auto"/>
        <w:left w:val="none" w:sz="0" w:space="0" w:color="auto"/>
        <w:bottom w:val="none" w:sz="0" w:space="0" w:color="auto"/>
        <w:right w:val="none" w:sz="0" w:space="0" w:color="auto"/>
      </w:divBdr>
    </w:div>
    <w:div w:id="1459451596">
      <w:bodyDiv w:val="1"/>
      <w:marLeft w:val="0"/>
      <w:marRight w:val="0"/>
      <w:marTop w:val="0"/>
      <w:marBottom w:val="0"/>
      <w:divBdr>
        <w:top w:val="none" w:sz="0" w:space="0" w:color="auto"/>
        <w:left w:val="none" w:sz="0" w:space="0" w:color="auto"/>
        <w:bottom w:val="none" w:sz="0" w:space="0" w:color="auto"/>
        <w:right w:val="none" w:sz="0" w:space="0" w:color="auto"/>
      </w:divBdr>
    </w:div>
    <w:div w:id="1464619159">
      <w:bodyDiv w:val="1"/>
      <w:marLeft w:val="0"/>
      <w:marRight w:val="0"/>
      <w:marTop w:val="0"/>
      <w:marBottom w:val="0"/>
      <w:divBdr>
        <w:top w:val="none" w:sz="0" w:space="0" w:color="auto"/>
        <w:left w:val="none" w:sz="0" w:space="0" w:color="auto"/>
        <w:bottom w:val="none" w:sz="0" w:space="0" w:color="auto"/>
        <w:right w:val="none" w:sz="0" w:space="0" w:color="auto"/>
      </w:divBdr>
    </w:div>
    <w:div w:id="1472863766">
      <w:bodyDiv w:val="1"/>
      <w:marLeft w:val="0"/>
      <w:marRight w:val="0"/>
      <w:marTop w:val="0"/>
      <w:marBottom w:val="0"/>
      <w:divBdr>
        <w:top w:val="none" w:sz="0" w:space="0" w:color="auto"/>
        <w:left w:val="none" w:sz="0" w:space="0" w:color="auto"/>
        <w:bottom w:val="none" w:sz="0" w:space="0" w:color="auto"/>
        <w:right w:val="none" w:sz="0" w:space="0" w:color="auto"/>
      </w:divBdr>
    </w:div>
    <w:div w:id="1498617400">
      <w:bodyDiv w:val="1"/>
      <w:marLeft w:val="0"/>
      <w:marRight w:val="0"/>
      <w:marTop w:val="0"/>
      <w:marBottom w:val="0"/>
      <w:divBdr>
        <w:top w:val="none" w:sz="0" w:space="0" w:color="auto"/>
        <w:left w:val="none" w:sz="0" w:space="0" w:color="auto"/>
        <w:bottom w:val="none" w:sz="0" w:space="0" w:color="auto"/>
        <w:right w:val="none" w:sz="0" w:space="0" w:color="auto"/>
      </w:divBdr>
    </w:div>
    <w:div w:id="1502113919">
      <w:bodyDiv w:val="1"/>
      <w:marLeft w:val="0"/>
      <w:marRight w:val="0"/>
      <w:marTop w:val="0"/>
      <w:marBottom w:val="0"/>
      <w:divBdr>
        <w:top w:val="none" w:sz="0" w:space="0" w:color="auto"/>
        <w:left w:val="none" w:sz="0" w:space="0" w:color="auto"/>
        <w:bottom w:val="none" w:sz="0" w:space="0" w:color="auto"/>
        <w:right w:val="none" w:sz="0" w:space="0" w:color="auto"/>
      </w:divBdr>
    </w:div>
    <w:div w:id="1510020198">
      <w:bodyDiv w:val="1"/>
      <w:marLeft w:val="0"/>
      <w:marRight w:val="0"/>
      <w:marTop w:val="0"/>
      <w:marBottom w:val="0"/>
      <w:divBdr>
        <w:top w:val="none" w:sz="0" w:space="0" w:color="auto"/>
        <w:left w:val="none" w:sz="0" w:space="0" w:color="auto"/>
        <w:bottom w:val="none" w:sz="0" w:space="0" w:color="auto"/>
        <w:right w:val="none" w:sz="0" w:space="0" w:color="auto"/>
      </w:divBdr>
    </w:div>
    <w:div w:id="1518155232">
      <w:bodyDiv w:val="1"/>
      <w:marLeft w:val="0"/>
      <w:marRight w:val="0"/>
      <w:marTop w:val="0"/>
      <w:marBottom w:val="0"/>
      <w:divBdr>
        <w:top w:val="none" w:sz="0" w:space="0" w:color="auto"/>
        <w:left w:val="none" w:sz="0" w:space="0" w:color="auto"/>
        <w:bottom w:val="none" w:sz="0" w:space="0" w:color="auto"/>
        <w:right w:val="none" w:sz="0" w:space="0" w:color="auto"/>
      </w:divBdr>
    </w:div>
    <w:div w:id="1530684773">
      <w:bodyDiv w:val="1"/>
      <w:marLeft w:val="0"/>
      <w:marRight w:val="0"/>
      <w:marTop w:val="0"/>
      <w:marBottom w:val="0"/>
      <w:divBdr>
        <w:top w:val="none" w:sz="0" w:space="0" w:color="auto"/>
        <w:left w:val="none" w:sz="0" w:space="0" w:color="auto"/>
        <w:bottom w:val="none" w:sz="0" w:space="0" w:color="auto"/>
        <w:right w:val="none" w:sz="0" w:space="0" w:color="auto"/>
      </w:divBdr>
    </w:div>
    <w:div w:id="1548907466">
      <w:bodyDiv w:val="1"/>
      <w:marLeft w:val="0"/>
      <w:marRight w:val="0"/>
      <w:marTop w:val="0"/>
      <w:marBottom w:val="0"/>
      <w:divBdr>
        <w:top w:val="none" w:sz="0" w:space="0" w:color="auto"/>
        <w:left w:val="none" w:sz="0" w:space="0" w:color="auto"/>
        <w:bottom w:val="none" w:sz="0" w:space="0" w:color="auto"/>
        <w:right w:val="none" w:sz="0" w:space="0" w:color="auto"/>
      </w:divBdr>
    </w:div>
    <w:div w:id="1593853188">
      <w:bodyDiv w:val="1"/>
      <w:marLeft w:val="0"/>
      <w:marRight w:val="0"/>
      <w:marTop w:val="0"/>
      <w:marBottom w:val="0"/>
      <w:divBdr>
        <w:top w:val="none" w:sz="0" w:space="0" w:color="auto"/>
        <w:left w:val="none" w:sz="0" w:space="0" w:color="auto"/>
        <w:bottom w:val="none" w:sz="0" w:space="0" w:color="auto"/>
        <w:right w:val="none" w:sz="0" w:space="0" w:color="auto"/>
      </w:divBdr>
    </w:div>
    <w:div w:id="1596862602">
      <w:bodyDiv w:val="1"/>
      <w:marLeft w:val="0"/>
      <w:marRight w:val="0"/>
      <w:marTop w:val="0"/>
      <w:marBottom w:val="0"/>
      <w:divBdr>
        <w:top w:val="none" w:sz="0" w:space="0" w:color="auto"/>
        <w:left w:val="none" w:sz="0" w:space="0" w:color="auto"/>
        <w:bottom w:val="none" w:sz="0" w:space="0" w:color="auto"/>
        <w:right w:val="none" w:sz="0" w:space="0" w:color="auto"/>
      </w:divBdr>
    </w:div>
    <w:div w:id="1617322563">
      <w:bodyDiv w:val="1"/>
      <w:marLeft w:val="0"/>
      <w:marRight w:val="0"/>
      <w:marTop w:val="0"/>
      <w:marBottom w:val="0"/>
      <w:divBdr>
        <w:top w:val="none" w:sz="0" w:space="0" w:color="auto"/>
        <w:left w:val="none" w:sz="0" w:space="0" w:color="auto"/>
        <w:bottom w:val="none" w:sz="0" w:space="0" w:color="auto"/>
        <w:right w:val="none" w:sz="0" w:space="0" w:color="auto"/>
      </w:divBdr>
    </w:div>
    <w:div w:id="1664163892">
      <w:bodyDiv w:val="1"/>
      <w:marLeft w:val="0"/>
      <w:marRight w:val="0"/>
      <w:marTop w:val="0"/>
      <w:marBottom w:val="0"/>
      <w:divBdr>
        <w:top w:val="none" w:sz="0" w:space="0" w:color="auto"/>
        <w:left w:val="none" w:sz="0" w:space="0" w:color="auto"/>
        <w:bottom w:val="none" w:sz="0" w:space="0" w:color="auto"/>
        <w:right w:val="none" w:sz="0" w:space="0" w:color="auto"/>
      </w:divBdr>
    </w:div>
    <w:div w:id="1675306575">
      <w:bodyDiv w:val="1"/>
      <w:marLeft w:val="0"/>
      <w:marRight w:val="0"/>
      <w:marTop w:val="0"/>
      <w:marBottom w:val="0"/>
      <w:divBdr>
        <w:top w:val="none" w:sz="0" w:space="0" w:color="auto"/>
        <w:left w:val="none" w:sz="0" w:space="0" w:color="auto"/>
        <w:bottom w:val="none" w:sz="0" w:space="0" w:color="auto"/>
        <w:right w:val="none" w:sz="0" w:space="0" w:color="auto"/>
      </w:divBdr>
    </w:div>
    <w:div w:id="1686591135">
      <w:bodyDiv w:val="1"/>
      <w:marLeft w:val="0"/>
      <w:marRight w:val="0"/>
      <w:marTop w:val="0"/>
      <w:marBottom w:val="0"/>
      <w:divBdr>
        <w:top w:val="none" w:sz="0" w:space="0" w:color="auto"/>
        <w:left w:val="none" w:sz="0" w:space="0" w:color="auto"/>
        <w:bottom w:val="none" w:sz="0" w:space="0" w:color="auto"/>
        <w:right w:val="none" w:sz="0" w:space="0" w:color="auto"/>
      </w:divBdr>
    </w:div>
    <w:div w:id="1693023415">
      <w:bodyDiv w:val="1"/>
      <w:marLeft w:val="0"/>
      <w:marRight w:val="0"/>
      <w:marTop w:val="0"/>
      <w:marBottom w:val="0"/>
      <w:divBdr>
        <w:top w:val="none" w:sz="0" w:space="0" w:color="auto"/>
        <w:left w:val="none" w:sz="0" w:space="0" w:color="auto"/>
        <w:bottom w:val="none" w:sz="0" w:space="0" w:color="auto"/>
        <w:right w:val="none" w:sz="0" w:space="0" w:color="auto"/>
      </w:divBdr>
      <w:divsChild>
        <w:div w:id="838347952">
          <w:marLeft w:val="0"/>
          <w:marRight w:val="0"/>
          <w:marTop w:val="0"/>
          <w:marBottom w:val="0"/>
          <w:divBdr>
            <w:top w:val="none" w:sz="0" w:space="0" w:color="auto"/>
            <w:left w:val="none" w:sz="0" w:space="0" w:color="auto"/>
            <w:bottom w:val="none" w:sz="0" w:space="0" w:color="auto"/>
            <w:right w:val="none" w:sz="0" w:space="0" w:color="auto"/>
          </w:divBdr>
        </w:div>
        <w:div w:id="1838226038">
          <w:marLeft w:val="0"/>
          <w:marRight w:val="0"/>
          <w:marTop w:val="0"/>
          <w:marBottom w:val="0"/>
          <w:divBdr>
            <w:top w:val="none" w:sz="0" w:space="0" w:color="auto"/>
            <w:left w:val="none" w:sz="0" w:space="0" w:color="auto"/>
            <w:bottom w:val="none" w:sz="0" w:space="0" w:color="auto"/>
            <w:right w:val="none" w:sz="0" w:space="0" w:color="auto"/>
          </w:divBdr>
        </w:div>
      </w:divsChild>
    </w:div>
    <w:div w:id="1711220923">
      <w:bodyDiv w:val="1"/>
      <w:marLeft w:val="0"/>
      <w:marRight w:val="0"/>
      <w:marTop w:val="0"/>
      <w:marBottom w:val="0"/>
      <w:divBdr>
        <w:top w:val="none" w:sz="0" w:space="0" w:color="auto"/>
        <w:left w:val="none" w:sz="0" w:space="0" w:color="auto"/>
        <w:bottom w:val="none" w:sz="0" w:space="0" w:color="auto"/>
        <w:right w:val="none" w:sz="0" w:space="0" w:color="auto"/>
      </w:divBdr>
    </w:div>
    <w:div w:id="1717393527">
      <w:bodyDiv w:val="1"/>
      <w:marLeft w:val="0"/>
      <w:marRight w:val="0"/>
      <w:marTop w:val="0"/>
      <w:marBottom w:val="0"/>
      <w:divBdr>
        <w:top w:val="none" w:sz="0" w:space="0" w:color="auto"/>
        <w:left w:val="none" w:sz="0" w:space="0" w:color="auto"/>
        <w:bottom w:val="none" w:sz="0" w:space="0" w:color="auto"/>
        <w:right w:val="none" w:sz="0" w:space="0" w:color="auto"/>
      </w:divBdr>
    </w:div>
    <w:div w:id="1764301326">
      <w:bodyDiv w:val="1"/>
      <w:marLeft w:val="0"/>
      <w:marRight w:val="0"/>
      <w:marTop w:val="0"/>
      <w:marBottom w:val="0"/>
      <w:divBdr>
        <w:top w:val="none" w:sz="0" w:space="0" w:color="auto"/>
        <w:left w:val="none" w:sz="0" w:space="0" w:color="auto"/>
        <w:bottom w:val="none" w:sz="0" w:space="0" w:color="auto"/>
        <w:right w:val="none" w:sz="0" w:space="0" w:color="auto"/>
      </w:divBdr>
    </w:div>
    <w:div w:id="1780442100">
      <w:bodyDiv w:val="1"/>
      <w:marLeft w:val="0"/>
      <w:marRight w:val="0"/>
      <w:marTop w:val="0"/>
      <w:marBottom w:val="0"/>
      <w:divBdr>
        <w:top w:val="none" w:sz="0" w:space="0" w:color="auto"/>
        <w:left w:val="none" w:sz="0" w:space="0" w:color="auto"/>
        <w:bottom w:val="none" w:sz="0" w:space="0" w:color="auto"/>
        <w:right w:val="none" w:sz="0" w:space="0" w:color="auto"/>
      </w:divBdr>
    </w:div>
    <w:div w:id="1784030665">
      <w:bodyDiv w:val="1"/>
      <w:marLeft w:val="0"/>
      <w:marRight w:val="0"/>
      <w:marTop w:val="0"/>
      <w:marBottom w:val="0"/>
      <w:divBdr>
        <w:top w:val="none" w:sz="0" w:space="0" w:color="auto"/>
        <w:left w:val="none" w:sz="0" w:space="0" w:color="auto"/>
        <w:bottom w:val="none" w:sz="0" w:space="0" w:color="auto"/>
        <w:right w:val="none" w:sz="0" w:space="0" w:color="auto"/>
      </w:divBdr>
    </w:div>
    <w:div w:id="1808743860">
      <w:bodyDiv w:val="1"/>
      <w:marLeft w:val="0"/>
      <w:marRight w:val="0"/>
      <w:marTop w:val="0"/>
      <w:marBottom w:val="0"/>
      <w:divBdr>
        <w:top w:val="none" w:sz="0" w:space="0" w:color="auto"/>
        <w:left w:val="none" w:sz="0" w:space="0" w:color="auto"/>
        <w:bottom w:val="none" w:sz="0" w:space="0" w:color="auto"/>
        <w:right w:val="none" w:sz="0" w:space="0" w:color="auto"/>
      </w:divBdr>
    </w:div>
    <w:div w:id="1817993296">
      <w:bodyDiv w:val="1"/>
      <w:marLeft w:val="0"/>
      <w:marRight w:val="0"/>
      <w:marTop w:val="0"/>
      <w:marBottom w:val="0"/>
      <w:divBdr>
        <w:top w:val="none" w:sz="0" w:space="0" w:color="auto"/>
        <w:left w:val="none" w:sz="0" w:space="0" w:color="auto"/>
        <w:bottom w:val="none" w:sz="0" w:space="0" w:color="auto"/>
        <w:right w:val="none" w:sz="0" w:space="0" w:color="auto"/>
      </w:divBdr>
    </w:div>
    <w:div w:id="1831289961">
      <w:bodyDiv w:val="1"/>
      <w:marLeft w:val="0"/>
      <w:marRight w:val="0"/>
      <w:marTop w:val="0"/>
      <w:marBottom w:val="0"/>
      <w:divBdr>
        <w:top w:val="none" w:sz="0" w:space="0" w:color="auto"/>
        <w:left w:val="none" w:sz="0" w:space="0" w:color="auto"/>
        <w:bottom w:val="none" w:sz="0" w:space="0" w:color="auto"/>
        <w:right w:val="none" w:sz="0" w:space="0" w:color="auto"/>
      </w:divBdr>
    </w:div>
    <w:div w:id="1908569087">
      <w:bodyDiv w:val="1"/>
      <w:marLeft w:val="0"/>
      <w:marRight w:val="0"/>
      <w:marTop w:val="0"/>
      <w:marBottom w:val="0"/>
      <w:divBdr>
        <w:top w:val="none" w:sz="0" w:space="0" w:color="auto"/>
        <w:left w:val="none" w:sz="0" w:space="0" w:color="auto"/>
        <w:bottom w:val="none" w:sz="0" w:space="0" w:color="auto"/>
        <w:right w:val="none" w:sz="0" w:space="0" w:color="auto"/>
      </w:divBdr>
    </w:div>
    <w:div w:id="1917392856">
      <w:bodyDiv w:val="1"/>
      <w:marLeft w:val="0"/>
      <w:marRight w:val="0"/>
      <w:marTop w:val="0"/>
      <w:marBottom w:val="0"/>
      <w:divBdr>
        <w:top w:val="none" w:sz="0" w:space="0" w:color="auto"/>
        <w:left w:val="none" w:sz="0" w:space="0" w:color="auto"/>
        <w:bottom w:val="none" w:sz="0" w:space="0" w:color="auto"/>
        <w:right w:val="none" w:sz="0" w:space="0" w:color="auto"/>
      </w:divBdr>
    </w:div>
    <w:div w:id="1938168771">
      <w:bodyDiv w:val="1"/>
      <w:marLeft w:val="0"/>
      <w:marRight w:val="0"/>
      <w:marTop w:val="0"/>
      <w:marBottom w:val="0"/>
      <w:divBdr>
        <w:top w:val="none" w:sz="0" w:space="0" w:color="auto"/>
        <w:left w:val="none" w:sz="0" w:space="0" w:color="auto"/>
        <w:bottom w:val="none" w:sz="0" w:space="0" w:color="auto"/>
        <w:right w:val="none" w:sz="0" w:space="0" w:color="auto"/>
      </w:divBdr>
    </w:div>
    <w:div w:id="1953322093">
      <w:bodyDiv w:val="1"/>
      <w:marLeft w:val="0"/>
      <w:marRight w:val="0"/>
      <w:marTop w:val="0"/>
      <w:marBottom w:val="0"/>
      <w:divBdr>
        <w:top w:val="none" w:sz="0" w:space="0" w:color="auto"/>
        <w:left w:val="none" w:sz="0" w:space="0" w:color="auto"/>
        <w:bottom w:val="none" w:sz="0" w:space="0" w:color="auto"/>
        <w:right w:val="none" w:sz="0" w:space="0" w:color="auto"/>
      </w:divBdr>
    </w:div>
    <w:div w:id="1975672652">
      <w:bodyDiv w:val="1"/>
      <w:marLeft w:val="0"/>
      <w:marRight w:val="0"/>
      <w:marTop w:val="0"/>
      <w:marBottom w:val="0"/>
      <w:divBdr>
        <w:top w:val="none" w:sz="0" w:space="0" w:color="auto"/>
        <w:left w:val="none" w:sz="0" w:space="0" w:color="auto"/>
        <w:bottom w:val="none" w:sz="0" w:space="0" w:color="auto"/>
        <w:right w:val="none" w:sz="0" w:space="0" w:color="auto"/>
      </w:divBdr>
    </w:div>
    <w:div w:id="2062053553">
      <w:bodyDiv w:val="1"/>
      <w:marLeft w:val="0"/>
      <w:marRight w:val="0"/>
      <w:marTop w:val="0"/>
      <w:marBottom w:val="0"/>
      <w:divBdr>
        <w:top w:val="none" w:sz="0" w:space="0" w:color="auto"/>
        <w:left w:val="none" w:sz="0" w:space="0" w:color="auto"/>
        <w:bottom w:val="none" w:sz="0" w:space="0" w:color="auto"/>
        <w:right w:val="none" w:sz="0" w:space="0" w:color="auto"/>
      </w:divBdr>
    </w:div>
    <w:div w:id="2077819104">
      <w:bodyDiv w:val="1"/>
      <w:marLeft w:val="0"/>
      <w:marRight w:val="0"/>
      <w:marTop w:val="0"/>
      <w:marBottom w:val="0"/>
      <w:divBdr>
        <w:top w:val="none" w:sz="0" w:space="0" w:color="auto"/>
        <w:left w:val="none" w:sz="0" w:space="0" w:color="auto"/>
        <w:bottom w:val="none" w:sz="0" w:space="0" w:color="auto"/>
        <w:right w:val="none" w:sz="0" w:space="0" w:color="auto"/>
      </w:divBdr>
    </w:div>
    <w:div w:id="2123112233">
      <w:bodyDiv w:val="1"/>
      <w:marLeft w:val="0"/>
      <w:marRight w:val="0"/>
      <w:marTop w:val="0"/>
      <w:marBottom w:val="0"/>
      <w:divBdr>
        <w:top w:val="none" w:sz="0" w:space="0" w:color="auto"/>
        <w:left w:val="none" w:sz="0" w:space="0" w:color="auto"/>
        <w:bottom w:val="none" w:sz="0" w:space="0" w:color="auto"/>
        <w:right w:val="none" w:sz="0" w:space="0" w:color="auto"/>
      </w:divBdr>
    </w:div>
    <w:div w:id="213648308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3" Type="http://schemas.openxmlformats.org/officeDocument/2006/relationships/hyperlink" Target="http://www.cnblogs.com/wangxiaocvpr/p/7049637.html???history=2&amp;sample=116&amp;ref=2" TargetMode="External"/><Relationship Id="rId2" Type="http://schemas.openxmlformats.org/officeDocument/2006/relationships/hyperlink" Target="http://www.cnblogs.com/wangxiaocvpr/p/7049637.html???history=2&amp;sample=116&amp;ref=2" TargetMode="External"/><Relationship Id="rId1" Type="http://schemas.openxmlformats.org/officeDocument/2006/relationships/hyperlink" Target="http://blog.csdn.net/somtian/article/details/53152309???history=2&amp;sample=57&amp;ref=0" TargetMode="External"/><Relationship Id="rId4" Type="http://schemas.openxmlformats.org/officeDocument/2006/relationships/hyperlink" Target="http://www.cnblogs.com/wangxiaocvpr/p/7049637.html???history=2&amp;sample=116&amp;ref=2"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hyperlink" Target="https://www.coursera.org/learn/machine-learning/lecture/DoRHJ/stochastic-gradient-descent"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4.gi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D:\PC\Template\269_New_Template_Normal_Seri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269_New_Template_Normal_Series</Template>
  <TotalTime>944</TotalTime>
  <Pages>54</Pages>
  <Words>7901</Words>
  <Characters>45042</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Dattatraya More</cp:lastModifiedBy>
  <cp:revision>82</cp:revision>
  <dcterms:created xsi:type="dcterms:W3CDTF">2017-07-27T10:49:00Z</dcterms:created>
  <dcterms:modified xsi:type="dcterms:W3CDTF">2017-08-08T09:11:00Z</dcterms:modified>
</cp:coreProperties>
</file>